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7A7756" w14:textId="77777777" w:rsidR="00707237" w:rsidRDefault="00707237" w:rsidP="00D00D9E">
      <w:pPr>
        <w:jc w:val="center"/>
        <w:rPr>
          <w:sz w:val="30"/>
          <w:u w:val="single"/>
          <w:lang w:val="en-US"/>
        </w:rPr>
      </w:pPr>
    </w:p>
    <w:p w14:paraId="392992EC" w14:textId="77777777" w:rsidR="00707237" w:rsidRDefault="00707237" w:rsidP="00D00D9E">
      <w:pPr>
        <w:jc w:val="center"/>
        <w:rPr>
          <w:sz w:val="30"/>
          <w:u w:val="single"/>
          <w:lang w:val="en-US"/>
        </w:rPr>
      </w:pPr>
    </w:p>
    <w:p w14:paraId="2438B656" w14:textId="302E4A28" w:rsidR="00707237" w:rsidRDefault="00707237" w:rsidP="00D00D9E">
      <w:pPr>
        <w:jc w:val="center"/>
        <w:rPr>
          <w:sz w:val="30"/>
          <w:u w:val="single"/>
          <w:lang w:val="en-US"/>
        </w:rPr>
      </w:pPr>
      <w:r w:rsidRPr="00707237">
        <w:rPr>
          <w:noProof/>
          <w:sz w:val="30"/>
          <w:lang w:val="en-US"/>
        </w:rPr>
        <w:drawing>
          <wp:inline distT="0" distB="0" distL="0" distR="0" wp14:anchorId="4860126A" wp14:editId="1944C5A1">
            <wp:extent cx="2581275" cy="1391864"/>
            <wp:effectExtent l="0" t="0" r="0" b="0"/>
            <wp:docPr id="33" name="Image 2" descr="C:\Users\wasserma2\AppData\Local\Microsoft\Windows\INetCache\Content.MSO\790711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sserma2\AppData\Local\Microsoft\Windows\INetCache\Content.MSO\7907113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6475" cy="1394668"/>
                    </a:xfrm>
                    <a:prstGeom prst="rect">
                      <a:avLst/>
                    </a:prstGeom>
                    <a:noFill/>
                    <a:ln>
                      <a:noFill/>
                    </a:ln>
                  </pic:spPr>
                </pic:pic>
              </a:graphicData>
            </a:graphic>
          </wp:inline>
        </w:drawing>
      </w:r>
      <w:r w:rsidRPr="00707237">
        <w:rPr>
          <w:sz w:val="30"/>
          <w:lang w:val="en-US"/>
        </w:rPr>
        <w:t xml:space="preserve">   </w:t>
      </w:r>
      <w:r w:rsidRPr="00707237">
        <w:rPr>
          <w:noProof/>
          <w:sz w:val="30"/>
          <w:lang w:val="en-US"/>
        </w:rPr>
        <w:drawing>
          <wp:inline distT="0" distB="0" distL="0" distR="0" wp14:anchorId="7ADF9CFF" wp14:editId="0B927873">
            <wp:extent cx="2543175" cy="1121104"/>
            <wp:effectExtent l="0" t="0" r="0" b="3175"/>
            <wp:docPr id="34" name="Image 4" descr="C:\Users\wasserma2\AppData\Local\Microsoft\Windows\INetCache\Content.MSO\B1EE7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sserma2\AppData\Local\Microsoft\Windows\INetCache\Content.MSO\B1EE73C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3141" cy="1125497"/>
                    </a:xfrm>
                    <a:prstGeom prst="rect">
                      <a:avLst/>
                    </a:prstGeom>
                    <a:noFill/>
                    <a:ln>
                      <a:noFill/>
                    </a:ln>
                  </pic:spPr>
                </pic:pic>
              </a:graphicData>
            </a:graphic>
          </wp:inline>
        </w:drawing>
      </w:r>
    </w:p>
    <w:p w14:paraId="59C7BB10" w14:textId="2E511BF4" w:rsidR="00707237" w:rsidRDefault="00707237" w:rsidP="00D00D9E">
      <w:pPr>
        <w:jc w:val="center"/>
        <w:rPr>
          <w:sz w:val="30"/>
          <w:u w:val="single"/>
          <w:lang w:val="en-US"/>
        </w:rPr>
      </w:pPr>
    </w:p>
    <w:p w14:paraId="78AA26D2" w14:textId="32A0358F" w:rsidR="00C924F3" w:rsidRDefault="00C924F3" w:rsidP="00D00D9E">
      <w:pPr>
        <w:jc w:val="center"/>
        <w:rPr>
          <w:sz w:val="30"/>
          <w:u w:val="single"/>
          <w:lang w:val="en-US"/>
        </w:rPr>
      </w:pPr>
    </w:p>
    <w:p w14:paraId="47337EBF" w14:textId="77777777" w:rsidR="00C924F3" w:rsidRDefault="00C924F3" w:rsidP="00D00D9E">
      <w:pPr>
        <w:jc w:val="center"/>
        <w:rPr>
          <w:sz w:val="30"/>
          <w:u w:val="single"/>
          <w:lang w:val="en-US"/>
        </w:rPr>
      </w:pPr>
    </w:p>
    <w:p w14:paraId="5E2AF6BE" w14:textId="77777777" w:rsidR="00707237" w:rsidRDefault="00707237" w:rsidP="00707237">
      <w:pPr>
        <w:rPr>
          <w:sz w:val="30"/>
          <w:u w:val="single"/>
          <w:lang w:val="en-US"/>
        </w:rPr>
      </w:pPr>
    </w:p>
    <w:p w14:paraId="4DC9D38B" w14:textId="77777777" w:rsidR="00707237" w:rsidRDefault="00707237" w:rsidP="00D00D9E">
      <w:pPr>
        <w:jc w:val="center"/>
        <w:rPr>
          <w:sz w:val="30"/>
          <w:u w:val="single"/>
          <w:lang w:val="en-US"/>
        </w:rPr>
      </w:pPr>
    </w:p>
    <w:p w14:paraId="14ABBA56" w14:textId="0D239AE3" w:rsidR="00926F7C" w:rsidRDefault="003348FA" w:rsidP="00D00D9E">
      <w:pPr>
        <w:jc w:val="center"/>
        <w:rPr>
          <w:sz w:val="60"/>
          <w:szCs w:val="60"/>
          <w:u w:val="single"/>
          <w:lang w:val="en-US"/>
        </w:rPr>
      </w:pPr>
      <w:r w:rsidRPr="00707237">
        <w:rPr>
          <w:sz w:val="60"/>
          <w:szCs w:val="60"/>
          <w:u w:val="single"/>
          <w:lang w:val="en-US"/>
        </w:rPr>
        <w:t>Operating procedure</w:t>
      </w:r>
      <w:r w:rsidR="00707237">
        <w:rPr>
          <w:sz w:val="60"/>
          <w:szCs w:val="60"/>
          <w:u w:val="single"/>
          <w:lang w:val="en-US"/>
        </w:rPr>
        <w:t xml:space="preserve"> and data processing</w:t>
      </w:r>
      <w:r w:rsidRPr="00707237">
        <w:rPr>
          <w:sz w:val="60"/>
          <w:szCs w:val="60"/>
          <w:u w:val="single"/>
          <w:lang w:val="en-US"/>
        </w:rPr>
        <w:t xml:space="preserve"> for the </w:t>
      </w:r>
      <w:proofErr w:type="spellStart"/>
      <w:r w:rsidRPr="00707237">
        <w:rPr>
          <w:sz w:val="60"/>
          <w:szCs w:val="60"/>
          <w:u w:val="single"/>
          <w:lang w:val="en-US"/>
        </w:rPr>
        <w:t>pressuremeter</w:t>
      </w:r>
      <w:proofErr w:type="spellEnd"/>
      <w:r w:rsidRPr="00707237">
        <w:rPr>
          <w:sz w:val="60"/>
          <w:szCs w:val="60"/>
          <w:u w:val="single"/>
          <w:lang w:val="en-US"/>
        </w:rPr>
        <w:t xml:space="preserve"> </w:t>
      </w:r>
      <w:r w:rsidR="00707237">
        <w:rPr>
          <w:sz w:val="60"/>
          <w:szCs w:val="60"/>
          <w:u w:val="single"/>
          <w:lang w:val="en-US"/>
        </w:rPr>
        <w:t>test</w:t>
      </w:r>
    </w:p>
    <w:p w14:paraId="29F9B867" w14:textId="77777777" w:rsidR="00707237" w:rsidRPr="00707237" w:rsidRDefault="00707237" w:rsidP="00D00D9E">
      <w:pPr>
        <w:jc w:val="center"/>
        <w:rPr>
          <w:sz w:val="60"/>
          <w:szCs w:val="60"/>
          <w:u w:val="single"/>
          <w:lang w:val="en-US"/>
        </w:rPr>
      </w:pPr>
    </w:p>
    <w:p w14:paraId="2B1397A9" w14:textId="00931B78" w:rsidR="00D00D9E" w:rsidRDefault="003348FA" w:rsidP="00D00D9E">
      <w:pPr>
        <w:rPr>
          <w:sz w:val="26"/>
          <w:u w:val="single"/>
          <w:lang w:val="en-US"/>
        </w:rPr>
      </w:pPr>
      <w:commentRangeStart w:id="0"/>
      <w:commentRangeEnd w:id="0"/>
      <w:r>
        <w:commentReference w:id="0"/>
      </w:r>
    </w:p>
    <w:p w14:paraId="269171C8" w14:textId="0EFD4C98" w:rsidR="00707237" w:rsidRDefault="00707237" w:rsidP="00707237">
      <w:pPr>
        <w:jc w:val="center"/>
        <w:rPr>
          <w:sz w:val="26"/>
          <w:u w:val="single"/>
          <w:lang w:val="en-US"/>
        </w:rPr>
      </w:pPr>
      <w:r>
        <w:rPr>
          <w:sz w:val="26"/>
          <w:u w:val="single"/>
          <w:lang w:val="en-US"/>
        </w:rPr>
        <w:t>April 2020</w:t>
      </w:r>
    </w:p>
    <w:p w14:paraId="26702169" w14:textId="77777777" w:rsidR="00707237" w:rsidRDefault="00707237">
      <w:pPr>
        <w:rPr>
          <w:sz w:val="26"/>
          <w:u w:val="single"/>
          <w:lang w:val="en-US"/>
        </w:rPr>
      </w:pPr>
      <w:r>
        <w:rPr>
          <w:sz w:val="26"/>
          <w:u w:val="single"/>
          <w:lang w:val="en-US"/>
        </w:rPr>
        <w:br w:type="page"/>
      </w:r>
    </w:p>
    <w:p w14:paraId="089C4A58" w14:textId="6EDCBC87" w:rsidR="00590FC1" w:rsidRDefault="00590FC1" w:rsidP="00D00D9E">
      <w:pPr>
        <w:rPr>
          <w:sz w:val="26"/>
          <w:u w:val="single"/>
          <w:lang w:val="en-US"/>
        </w:rPr>
      </w:pPr>
    </w:p>
    <w:sdt>
      <w:sdtPr>
        <w:id w:val="-436679923"/>
        <w:docPartObj>
          <w:docPartGallery w:val="Table of Contents"/>
          <w:docPartUnique/>
        </w:docPartObj>
      </w:sdtPr>
      <w:sdtEndPr>
        <w:rPr>
          <w:b/>
          <w:bCs/>
        </w:rPr>
      </w:sdtEndPr>
      <w:sdtContent>
        <w:p w14:paraId="24BBC41E" w14:textId="6936B64E" w:rsidR="00590FC1" w:rsidRPr="00A81C0C" w:rsidRDefault="00590FC1">
          <w:pPr>
            <w:pStyle w:val="En-ttedetabledesmatires"/>
            <w:rPr>
              <w:sz w:val="36"/>
            </w:rPr>
          </w:pPr>
          <w:r w:rsidRPr="00A81C0C">
            <w:rPr>
              <w:sz w:val="36"/>
            </w:rPr>
            <w:t>Table des matières</w:t>
          </w:r>
        </w:p>
        <w:p w14:paraId="39CD4BF5" w14:textId="23C94D8B" w:rsidR="00231D0E" w:rsidRDefault="00590FC1">
          <w:pPr>
            <w:pStyle w:val="TM2"/>
            <w:tabs>
              <w:tab w:val="left" w:pos="850"/>
              <w:tab w:val="right" w:leader="dot" w:pos="9345"/>
            </w:tabs>
            <w:rPr>
              <w:rFonts w:asciiTheme="minorHAnsi" w:eastAsiaTheme="minorEastAsia" w:hAnsiTheme="minorHAnsi" w:cstheme="minorBidi"/>
              <w:noProof/>
              <w:lang w:eastAsia="fr-FR"/>
            </w:rPr>
          </w:pPr>
          <w:r>
            <w:fldChar w:fldCharType="begin"/>
          </w:r>
          <w:r>
            <w:instrText xml:space="preserve"> TOC \o "1-3" \h \z \u </w:instrText>
          </w:r>
          <w:r>
            <w:fldChar w:fldCharType="separate"/>
          </w:r>
          <w:hyperlink w:anchor="_Toc38893302" w:history="1">
            <w:r w:rsidR="00231D0E" w:rsidRPr="00881C84">
              <w:rPr>
                <w:rStyle w:val="Lienhypertexte"/>
                <w:noProof/>
                <w:lang w:val="en-US"/>
              </w:rPr>
              <w:t>I.</w:t>
            </w:r>
            <w:r w:rsidR="00231D0E">
              <w:rPr>
                <w:rFonts w:asciiTheme="minorHAnsi" w:eastAsiaTheme="minorEastAsia" w:hAnsiTheme="minorHAnsi" w:cstheme="minorBidi"/>
                <w:noProof/>
                <w:lang w:eastAsia="fr-FR"/>
              </w:rPr>
              <w:tab/>
            </w:r>
            <w:r w:rsidR="00231D0E" w:rsidRPr="00881C84">
              <w:rPr>
                <w:rStyle w:val="Lienhypertexte"/>
                <w:noProof/>
                <w:lang w:val="en-US"/>
              </w:rPr>
              <w:t>General outline of the pressuremeter and added value of this method</w:t>
            </w:r>
            <w:r w:rsidR="00231D0E">
              <w:rPr>
                <w:noProof/>
                <w:webHidden/>
              </w:rPr>
              <w:tab/>
            </w:r>
            <w:r w:rsidR="00231D0E">
              <w:rPr>
                <w:noProof/>
                <w:webHidden/>
              </w:rPr>
              <w:fldChar w:fldCharType="begin"/>
            </w:r>
            <w:r w:rsidR="00231D0E">
              <w:rPr>
                <w:noProof/>
                <w:webHidden/>
              </w:rPr>
              <w:instrText xml:space="preserve"> PAGEREF _Toc38893302 \h </w:instrText>
            </w:r>
            <w:r w:rsidR="00231D0E">
              <w:rPr>
                <w:noProof/>
                <w:webHidden/>
              </w:rPr>
            </w:r>
            <w:r w:rsidR="00231D0E">
              <w:rPr>
                <w:noProof/>
                <w:webHidden/>
              </w:rPr>
              <w:fldChar w:fldCharType="separate"/>
            </w:r>
            <w:r w:rsidR="00231D0E">
              <w:rPr>
                <w:noProof/>
                <w:webHidden/>
              </w:rPr>
              <w:t>1</w:t>
            </w:r>
            <w:r w:rsidR="00231D0E">
              <w:rPr>
                <w:noProof/>
                <w:webHidden/>
              </w:rPr>
              <w:fldChar w:fldCharType="end"/>
            </w:r>
          </w:hyperlink>
        </w:p>
        <w:p w14:paraId="13E7CEDF" w14:textId="713377DE"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03" w:history="1">
            <w:r w:rsidR="00231D0E" w:rsidRPr="00881C84">
              <w:rPr>
                <w:rStyle w:val="Lienhypertexte"/>
                <w:noProof/>
              </w:rPr>
              <w:t>II.</w:t>
            </w:r>
            <w:r w:rsidR="00231D0E">
              <w:rPr>
                <w:rFonts w:asciiTheme="minorHAnsi" w:eastAsiaTheme="minorEastAsia" w:hAnsiTheme="minorHAnsi" w:cstheme="minorBidi"/>
                <w:noProof/>
                <w:lang w:eastAsia="fr-FR"/>
              </w:rPr>
              <w:tab/>
            </w:r>
            <w:r w:rsidR="00231D0E" w:rsidRPr="00881C84">
              <w:rPr>
                <w:rStyle w:val="Lienhypertexte"/>
                <w:noProof/>
              </w:rPr>
              <w:t>Equipment in our lab</w:t>
            </w:r>
            <w:r w:rsidR="00231D0E">
              <w:rPr>
                <w:noProof/>
                <w:webHidden/>
              </w:rPr>
              <w:tab/>
            </w:r>
            <w:r w:rsidR="00231D0E">
              <w:rPr>
                <w:noProof/>
                <w:webHidden/>
              </w:rPr>
              <w:fldChar w:fldCharType="begin"/>
            </w:r>
            <w:r w:rsidR="00231D0E">
              <w:rPr>
                <w:noProof/>
                <w:webHidden/>
              </w:rPr>
              <w:instrText xml:space="preserve"> PAGEREF _Toc38893303 \h </w:instrText>
            </w:r>
            <w:r w:rsidR="00231D0E">
              <w:rPr>
                <w:noProof/>
                <w:webHidden/>
              </w:rPr>
            </w:r>
            <w:r w:rsidR="00231D0E">
              <w:rPr>
                <w:noProof/>
                <w:webHidden/>
              </w:rPr>
              <w:fldChar w:fldCharType="separate"/>
            </w:r>
            <w:r w:rsidR="00231D0E">
              <w:rPr>
                <w:noProof/>
                <w:webHidden/>
              </w:rPr>
              <w:t>3</w:t>
            </w:r>
            <w:r w:rsidR="00231D0E">
              <w:rPr>
                <w:noProof/>
                <w:webHidden/>
              </w:rPr>
              <w:fldChar w:fldCharType="end"/>
            </w:r>
          </w:hyperlink>
        </w:p>
        <w:p w14:paraId="3EF804D2" w14:textId="7270FC6B"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04" w:history="1">
            <w:r w:rsidR="00231D0E" w:rsidRPr="00881C84">
              <w:rPr>
                <w:rStyle w:val="Lienhypertexte"/>
                <w:noProof/>
                <w:lang w:val="en-US"/>
              </w:rPr>
              <w:t>III.</w:t>
            </w:r>
            <w:r w:rsidR="00231D0E">
              <w:rPr>
                <w:rFonts w:asciiTheme="minorHAnsi" w:eastAsiaTheme="minorEastAsia" w:hAnsiTheme="minorHAnsi" w:cstheme="minorBidi"/>
                <w:noProof/>
                <w:lang w:eastAsia="fr-FR"/>
              </w:rPr>
              <w:tab/>
            </w:r>
            <w:r w:rsidR="00231D0E" w:rsidRPr="00881C84">
              <w:rPr>
                <w:rStyle w:val="Lienhypertexte"/>
                <w:noProof/>
                <w:lang w:val="en-US"/>
              </w:rPr>
              <w:t>Assembly manual</w:t>
            </w:r>
            <w:r w:rsidR="00231D0E">
              <w:rPr>
                <w:noProof/>
                <w:webHidden/>
              </w:rPr>
              <w:tab/>
            </w:r>
            <w:r w:rsidR="00231D0E">
              <w:rPr>
                <w:noProof/>
                <w:webHidden/>
              </w:rPr>
              <w:fldChar w:fldCharType="begin"/>
            </w:r>
            <w:r w:rsidR="00231D0E">
              <w:rPr>
                <w:noProof/>
                <w:webHidden/>
              </w:rPr>
              <w:instrText xml:space="preserve"> PAGEREF _Toc38893304 \h </w:instrText>
            </w:r>
            <w:r w:rsidR="00231D0E">
              <w:rPr>
                <w:noProof/>
                <w:webHidden/>
              </w:rPr>
            </w:r>
            <w:r w:rsidR="00231D0E">
              <w:rPr>
                <w:noProof/>
                <w:webHidden/>
              </w:rPr>
              <w:fldChar w:fldCharType="separate"/>
            </w:r>
            <w:r w:rsidR="00231D0E">
              <w:rPr>
                <w:noProof/>
                <w:webHidden/>
              </w:rPr>
              <w:t>3</w:t>
            </w:r>
            <w:r w:rsidR="00231D0E">
              <w:rPr>
                <w:noProof/>
                <w:webHidden/>
              </w:rPr>
              <w:fldChar w:fldCharType="end"/>
            </w:r>
          </w:hyperlink>
        </w:p>
        <w:p w14:paraId="4BDDD4E3" w14:textId="7D739D92"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05" w:history="1">
            <w:r w:rsidR="00231D0E" w:rsidRPr="00881C84">
              <w:rPr>
                <w:rStyle w:val="Lienhypertexte"/>
                <w:noProof/>
                <w:lang w:val="en-US"/>
              </w:rPr>
              <w:t>IV.</w:t>
            </w:r>
            <w:r w:rsidR="00231D0E">
              <w:rPr>
                <w:rFonts w:asciiTheme="minorHAnsi" w:eastAsiaTheme="minorEastAsia" w:hAnsiTheme="minorHAnsi" w:cstheme="minorBidi"/>
                <w:noProof/>
                <w:lang w:eastAsia="fr-FR"/>
              </w:rPr>
              <w:tab/>
            </w:r>
            <w:r w:rsidR="00231D0E" w:rsidRPr="00881C84">
              <w:rPr>
                <w:rStyle w:val="Lienhypertexte"/>
                <w:noProof/>
                <w:lang w:val="en-US"/>
              </w:rPr>
              <w:t>Preliminary saturation of the probe and the GDS</w:t>
            </w:r>
            <w:r w:rsidR="00231D0E">
              <w:rPr>
                <w:noProof/>
                <w:webHidden/>
              </w:rPr>
              <w:tab/>
            </w:r>
            <w:r w:rsidR="00231D0E">
              <w:rPr>
                <w:noProof/>
                <w:webHidden/>
              </w:rPr>
              <w:fldChar w:fldCharType="begin"/>
            </w:r>
            <w:r w:rsidR="00231D0E">
              <w:rPr>
                <w:noProof/>
                <w:webHidden/>
              </w:rPr>
              <w:instrText xml:space="preserve"> PAGEREF _Toc38893305 \h </w:instrText>
            </w:r>
            <w:r w:rsidR="00231D0E">
              <w:rPr>
                <w:noProof/>
                <w:webHidden/>
              </w:rPr>
            </w:r>
            <w:r w:rsidR="00231D0E">
              <w:rPr>
                <w:noProof/>
                <w:webHidden/>
              </w:rPr>
              <w:fldChar w:fldCharType="separate"/>
            </w:r>
            <w:r w:rsidR="00231D0E">
              <w:rPr>
                <w:noProof/>
                <w:webHidden/>
              </w:rPr>
              <w:t>4</w:t>
            </w:r>
            <w:r w:rsidR="00231D0E">
              <w:rPr>
                <w:noProof/>
                <w:webHidden/>
              </w:rPr>
              <w:fldChar w:fldCharType="end"/>
            </w:r>
          </w:hyperlink>
        </w:p>
        <w:p w14:paraId="183CF830" w14:textId="634878D5"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06" w:history="1">
            <w:r w:rsidR="00231D0E" w:rsidRPr="00881C84">
              <w:rPr>
                <w:rStyle w:val="Lienhypertexte"/>
                <w:noProof/>
                <w:lang w:val="en-US"/>
              </w:rPr>
              <w:t>V.</w:t>
            </w:r>
            <w:r w:rsidR="00231D0E">
              <w:rPr>
                <w:rFonts w:asciiTheme="minorHAnsi" w:eastAsiaTheme="minorEastAsia" w:hAnsiTheme="minorHAnsi" w:cstheme="minorBidi"/>
                <w:noProof/>
                <w:lang w:eastAsia="fr-FR"/>
              </w:rPr>
              <w:tab/>
            </w:r>
            <w:r w:rsidR="00231D0E" w:rsidRPr="00881C84">
              <w:rPr>
                <w:rStyle w:val="Lienhypertexte"/>
                <w:noProof/>
                <w:lang w:val="en-US"/>
              </w:rPr>
              <w:t>Procedure for the calibrations</w:t>
            </w:r>
            <w:r w:rsidR="00231D0E">
              <w:rPr>
                <w:noProof/>
                <w:webHidden/>
              </w:rPr>
              <w:tab/>
            </w:r>
            <w:r w:rsidR="00231D0E">
              <w:rPr>
                <w:noProof/>
                <w:webHidden/>
              </w:rPr>
              <w:fldChar w:fldCharType="begin"/>
            </w:r>
            <w:r w:rsidR="00231D0E">
              <w:rPr>
                <w:noProof/>
                <w:webHidden/>
              </w:rPr>
              <w:instrText xml:space="preserve"> PAGEREF _Toc38893306 \h </w:instrText>
            </w:r>
            <w:r w:rsidR="00231D0E">
              <w:rPr>
                <w:noProof/>
                <w:webHidden/>
              </w:rPr>
            </w:r>
            <w:r w:rsidR="00231D0E">
              <w:rPr>
                <w:noProof/>
                <w:webHidden/>
              </w:rPr>
              <w:fldChar w:fldCharType="separate"/>
            </w:r>
            <w:r w:rsidR="00231D0E">
              <w:rPr>
                <w:noProof/>
                <w:webHidden/>
              </w:rPr>
              <w:t>5</w:t>
            </w:r>
            <w:r w:rsidR="00231D0E">
              <w:rPr>
                <w:noProof/>
                <w:webHidden/>
              </w:rPr>
              <w:fldChar w:fldCharType="end"/>
            </w:r>
          </w:hyperlink>
        </w:p>
        <w:p w14:paraId="7609F63E" w14:textId="582DE1DC" w:rsidR="00231D0E" w:rsidRDefault="00BA2CE3">
          <w:pPr>
            <w:pStyle w:val="TM3"/>
            <w:tabs>
              <w:tab w:val="right" w:leader="dot" w:pos="9345"/>
            </w:tabs>
            <w:rPr>
              <w:rFonts w:asciiTheme="minorHAnsi" w:eastAsiaTheme="minorEastAsia" w:hAnsiTheme="minorHAnsi" w:cstheme="minorBidi"/>
              <w:noProof/>
              <w:lang w:eastAsia="fr-FR"/>
            </w:rPr>
          </w:pPr>
          <w:hyperlink w:anchor="_Toc38893307" w:history="1">
            <w:r w:rsidR="00231D0E" w:rsidRPr="00881C84">
              <w:rPr>
                <w:rStyle w:val="Lienhypertexte"/>
                <w:noProof/>
                <w:lang w:val="en-US"/>
              </w:rPr>
              <w:t>V.1. Unconfined calibration</w:t>
            </w:r>
            <w:r w:rsidR="00231D0E">
              <w:rPr>
                <w:noProof/>
                <w:webHidden/>
              </w:rPr>
              <w:tab/>
            </w:r>
            <w:r w:rsidR="00231D0E">
              <w:rPr>
                <w:noProof/>
                <w:webHidden/>
              </w:rPr>
              <w:fldChar w:fldCharType="begin"/>
            </w:r>
            <w:r w:rsidR="00231D0E">
              <w:rPr>
                <w:noProof/>
                <w:webHidden/>
              </w:rPr>
              <w:instrText xml:space="preserve"> PAGEREF _Toc38893307 \h </w:instrText>
            </w:r>
            <w:r w:rsidR="00231D0E">
              <w:rPr>
                <w:noProof/>
                <w:webHidden/>
              </w:rPr>
            </w:r>
            <w:r w:rsidR="00231D0E">
              <w:rPr>
                <w:noProof/>
                <w:webHidden/>
              </w:rPr>
              <w:fldChar w:fldCharType="separate"/>
            </w:r>
            <w:r w:rsidR="00231D0E">
              <w:rPr>
                <w:noProof/>
                <w:webHidden/>
              </w:rPr>
              <w:t>5</w:t>
            </w:r>
            <w:r w:rsidR="00231D0E">
              <w:rPr>
                <w:noProof/>
                <w:webHidden/>
              </w:rPr>
              <w:fldChar w:fldCharType="end"/>
            </w:r>
          </w:hyperlink>
        </w:p>
        <w:p w14:paraId="77389A30" w14:textId="1AF204DC" w:rsidR="00231D0E" w:rsidRDefault="00BA2CE3">
          <w:pPr>
            <w:pStyle w:val="TM3"/>
            <w:tabs>
              <w:tab w:val="right" w:leader="dot" w:pos="9345"/>
            </w:tabs>
            <w:rPr>
              <w:rFonts w:asciiTheme="minorHAnsi" w:eastAsiaTheme="minorEastAsia" w:hAnsiTheme="minorHAnsi" w:cstheme="minorBidi"/>
              <w:noProof/>
              <w:lang w:eastAsia="fr-FR"/>
            </w:rPr>
          </w:pPr>
          <w:hyperlink w:anchor="_Toc38893308" w:history="1">
            <w:r w:rsidR="00231D0E" w:rsidRPr="00881C84">
              <w:rPr>
                <w:rStyle w:val="Lienhypertexte"/>
                <w:noProof/>
              </w:rPr>
              <w:t>V.2. Confined calibration</w:t>
            </w:r>
            <w:r w:rsidR="00231D0E">
              <w:rPr>
                <w:noProof/>
                <w:webHidden/>
              </w:rPr>
              <w:tab/>
            </w:r>
            <w:r w:rsidR="00231D0E">
              <w:rPr>
                <w:noProof/>
                <w:webHidden/>
              </w:rPr>
              <w:fldChar w:fldCharType="begin"/>
            </w:r>
            <w:r w:rsidR="00231D0E">
              <w:rPr>
                <w:noProof/>
                <w:webHidden/>
              </w:rPr>
              <w:instrText xml:space="preserve"> PAGEREF _Toc38893308 \h </w:instrText>
            </w:r>
            <w:r w:rsidR="00231D0E">
              <w:rPr>
                <w:noProof/>
                <w:webHidden/>
              </w:rPr>
            </w:r>
            <w:r w:rsidR="00231D0E">
              <w:rPr>
                <w:noProof/>
                <w:webHidden/>
              </w:rPr>
              <w:fldChar w:fldCharType="separate"/>
            </w:r>
            <w:r w:rsidR="00231D0E">
              <w:rPr>
                <w:noProof/>
                <w:webHidden/>
              </w:rPr>
              <w:t>6</w:t>
            </w:r>
            <w:r w:rsidR="00231D0E">
              <w:rPr>
                <w:noProof/>
                <w:webHidden/>
              </w:rPr>
              <w:fldChar w:fldCharType="end"/>
            </w:r>
          </w:hyperlink>
        </w:p>
        <w:p w14:paraId="51801268" w14:textId="75EAD78F"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09" w:history="1">
            <w:r w:rsidR="00231D0E" w:rsidRPr="00881C84">
              <w:rPr>
                <w:rStyle w:val="Lienhypertexte"/>
                <w:noProof/>
                <w:lang w:val="en-US"/>
              </w:rPr>
              <w:t>VI.</w:t>
            </w:r>
            <w:r w:rsidR="00231D0E">
              <w:rPr>
                <w:rFonts w:asciiTheme="minorHAnsi" w:eastAsiaTheme="minorEastAsia" w:hAnsiTheme="minorHAnsi" w:cstheme="minorBidi"/>
                <w:noProof/>
                <w:lang w:eastAsia="fr-FR"/>
              </w:rPr>
              <w:tab/>
            </w:r>
            <w:r w:rsidR="00231D0E" w:rsidRPr="00881C84">
              <w:rPr>
                <w:rStyle w:val="Lienhypertexte"/>
                <w:noProof/>
                <w:lang w:val="en-US"/>
              </w:rPr>
              <w:t>Pressuremeter test</w:t>
            </w:r>
            <w:r w:rsidR="00231D0E">
              <w:rPr>
                <w:noProof/>
                <w:webHidden/>
              </w:rPr>
              <w:tab/>
            </w:r>
            <w:r w:rsidR="00231D0E">
              <w:rPr>
                <w:noProof/>
                <w:webHidden/>
              </w:rPr>
              <w:fldChar w:fldCharType="begin"/>
            </w:r>
            <w:r w:rsidR="00231D0E">
              <w:rPr>
                <w:noProof/>
                <w:webHidden/>
              </w:rPr>
              <w:instrText xml:space="preserve"> PAGEREF _Toc38893309 \h </w:instrText>
            </w:r>
            <w:r w:rsidR="00231D0E">
              <w:rPr>
                <w:noProof/>
                <w:webHidden/>
              </w:rPr>
            </w:r>
            <w:r w:rsidR="00231D0E">
              <w:rPr>
                <w:noProof/>
                <w:webHidden/>
              </w:rPr>
              <w:fldChar w:fldCharType="separate"/>
            </w:r>
            <w:r w:rsidR="00231D0E">
              <w:rPr>
                <w:noProof/>
                <w:webHidden/>
              </w:rPr>
              <w:t>6</w:t>
            </w:r>
            <w:r w:rsidR="00231D0E">
              <w:rPr>
                <w:noProof/>
                <w:webHidden/>
              </w:rPr>
              <w:fldChar w:fldCharType="end"/>
            </w:r>
          </w:hyperlink>
        </w:p>
        <w:p w14:paraId="394EFA12" w14:textId="7573829E" w:rsidR="00231D0E" w:rsidRDefault="00BA2CE3">
          <w:pPr>
            <w:pStyle w:val="TM2"/>
            <w:tabs>
              <w:tab w:val="left" w:pos="850"/>
              <w:tab w:val="right" w:leader="dot" w:pos="9345"/>
            </w:tabs>
            <w:rPr>
              <w:rFonts w:asciiTheme="minorHAnsi" w:eastAsiaTheme="minorEastAsia" w:hAnsiTheme="minorHAnsi" w:cstheme="minorBidi"/>
              <w:noProof/>
              <w:lang w:eastAsia="fr-FR"/>
            </w:rPr>
          </w:pPr>
          <w:hyperlink w:anchor="_Toc38893310" w:history="1">
            <w:r w:rsidR="00231D0E" w:rsidRPr="00881C84">
              <w:rPr>
                <w:rStyle w:val="Lienhypertexte"/>
                <w:noProof/>
                <w:lang w:val="en-US"/>
              </w:rPr>
              <w:t>VII.</w:t>
            </w:r>
            <w:r w:rsidR="00231D0E">
              <w:rPr>
                <w:rFonts w:asciiTheme="minorHAnsi" w:eastAsiaTheme="minorEastAsia" w:hAnsiTheme="minorHAnsi" w:cstheme="minorBidi"/>
                <w:noProof/>
                <w:lang w:eastAsia="fr-FR"/>
              </w:rPr>
              <w:tab/>
            </w:r>
            <w:r w:rsidR="00231D0E" w:rsidRPr="00881C84">
              <w:rPr>
                <w:rStyle w:val="Lienhypertexte"/>
                <w:noProof/>
                <w:lang w:val="en-US"/>
              </w:rPr>
              <w:t>Volume and pressure corrections</w:t>
            </w:r>
            <w:r w:rsidR="00231D0E">
              <w:rPr>
                <w:noProof/>
                <w:webHidden/>
              </w:rPr>
              <w:tab/>
            </w:r>
            <w:r w:rsidR="00231D0E">
              <w:rPr>
                <w:noProof/>
                <w:webHidden/>
              </w:rPr>
              <w:fldChar w:fldCharType="begin"/>
            </w:r>
            <w:r w:rsidR="00231D0E">
              <w:rPr>
                <w:noProof/>
                <w:webHidden/>
              </w:rPr>
              <w:instrText xml:space="preserve"> PAGEREF _Toc38893310 \h </w:instrText>
            </w:r>
            <w:r w:rsidR="00231D0E">
              <w:rPr>
                <w:noProof/>
                <w:webHidden/>
              </w:rPr>
            </w:r>
            <w:r w:rsidR="00231D0E">
              <w:rPr>
                <w:noProof/>
                <w:webHidden/>
              </w:rPr>
              <w:fldChar w:fldCharType="separate"/>
            </w:r>
            <w:r w:rsidR="00231D0E">
              <w:rPr>
                <w:noProof/>
                <w:webHidden/>
              </w:rPr>
              <w:t>9</w:t>
            </w:r>
            <w:r w:rsidR="00231D0E">
              <w:rPr>
                <w:noProof/>
                <w:webHidden/>
              </w:rPr>
              <w:fldChar w:fldCharType="end"/>
            </w:r>
          </w:hyperlink>
        </w:p>
        <w:p w14:paraId="25DC59A9" w14:textId="3E468172" w:rsidR="00231D0E" w:rsidRDefault="00BA2CE3">
          <w:pPr>
            <w:pStyle w:val="TM3"/>
            <w:tabs>
              <w:tab w:val="right" w:leader="dot" w:pos="9345"/>
            </w:tabs>
            <w:rPr>
              <w:rFonts w:asciiTheme="minorHAnsi" w:eastAsiaTheme="minorEastAsia" w:hAnsiTheme="minorHAnsi" w:cstheme="minorBidi"/>
              <w:noProof/>
              <w:lang w:eastAsia="fr-FR"/>
            </w:rPr>
          </w:pPr>
          <w:hyperlink w:anchor="_Toc38893311" w:history="1">
            <w:r w:rsidR="00231D0E" w:rsidRPr="00881C84">
              <w:rPr>
                <w:rStyle w:val="Lienhypertexte"/>
                <w:noProof/>
              </w:rPr>
              <w:t>VII.1. Volume correction</w:t>
            </w:r>
            <w:r w:rsidR="00231D0E">
              <w:rPr>
                <w:noProof/>
                <w:webHidden/>
              </w:rPr>
              <w:tab/>
            </w:r>
            <w:r w:rsidR="00231D0E">
              <w:rPr>
                <w:noProof/>
                <w:webHidden/>
              </w:rPr>
              <w:fldChar w:fldCharType="begin"/>
            </w:r>
            <w:r w:rsidR="00231D0E">
              <w:rPr>
                <w:noProof/>
                <w:webHidden/>
              </w:rPr>
              <w:instrText xml:space="preserve"> PAGEREF _Toc38893311 \h </w:instrText>
            </w:r>
            <w:r w:rsidR="00231D0E">
              <w:rPr>
                <w:noProof/>
                <w:webHidden/>
              </w:rPr>
            </w:r>
            <w:r w:rsidR="00231D0E">
              <w:rPr>
                <w:noProof/>
                <w:webHidden/>
              </w:rPr>
              <w:fldChar w:fldCharType="separate"/>
            </w:r>
            <w:r w:rsidR="00231D0E">
              <w:rPr>
                <w:noProof/>
                <w:webHidden/>
              </w:rPr>
              <w:t>9</w:t>
            </w:r>
            <w:r w:rsidR="00231D0E">
              <w:rPr>
                <w:noProof/>
                <w:webHidden/>
              </w:rPr>
              <w:fldChar w:fldCharType="end"/>
            </w:r>
          </w:hyperlink>
        </w:p>
        <w:p w14:paraId="11686910" w14:textId="1DC88F57" w:rsidR="00231D0E" w:rsidRDefault="00BA2CE3">
          <w:pPr>
            <w:pStyle w:val="TM3"/>
            <w:tabs>
              <w:tab w:val="right" w:leader="dot" w:pos="9345"/>
            </w:tabs>
            <w:rPr>
              <w:rFonts w:asciiTheme="minorHAnsi" w:eastAsiaTheme="minorEastAsia" w:hAnsiTheme="minorHAnsi" w:cstheme="minorBidi"/>
              <w:noProof/>
              <w:lang w:eastAsia="fr-FR"/>
            </w:rPr>
          </w:pPr>
          <w:hyperlink w:anchor="_Toc38893312" w:history="1">
            <w:r w:rsidR="00231D0E" w:rsidRPr="00881C84">
              <w:rPr>
                <w:rStyle w:val="Lienhypertexte"/>
                <w:noProof/>
                <w:lang w:val="en-US"/>
              </w:rPr>
              <w:t>VII.2.  Pressure correction</w:t>
            </w:r>
            <w:r w:rsidR="00231D0E">
              <w:rPr>
                <w:noProof/>
                <w:webHidden/>
              </w:rPr>
              <w:tab/>
            </w:r>
            <w:r w:rsidR="00231D0E">
              <w:rPr>
                <w:noProof/>
                <w:webHidden/>
              </w:rPr>
              <w:fldChar w:fldCharType="begin"/>
            </w:r>
            <w:r w:rsidR="00231D0E">
              <w:rPr>
                <w:noProof/>
                <w:webHidden/>
              </w:rPr>
              <w:instrText xml:space="preserve"> PAGEREF _Toc38893312 \h </w:instrText>
            </w:r>
            <w:r w:rsidR="00231D0E">
              <w:rPr>
                <w:noProof/>
                <w:webHidden/>
              </w:rPr>
            </w:r>
            <w:r w:rsidR="00231D0E">
              <w:rPr>
                <w:noProof/>
                <w:webHidden/>
              </w:rPr>
              <w:fldChar w:fldCharType="separate"/>
            </w:r>
            <w:r w:rsidR="00231D0E">
              <w:rPr>
                <w:noProof/>
                <w:webHidden/>
              </w:rPr>
              <w:t>10</w:t>
            </w:r>
            <w:r w:rsidR="00231D0E">
              <w:rPr>
                <w:noProof/>
                <w:webHidden/>
              </w:rPr>
              <w:fldChar w:fldCharType="end"/>
            </w:r>
          </w:hyperlink>
        </w:p>
        <w:p w14:paraId="6D9334EB" w14:textId="277C0274" w:rsidR="00231D0E" w:rsidRDefault="00BA2CE3">
          <w:pPr>
            <w:pStyle w:val="TM2"/>
            <w:tabs>
              <w:tab w:val="left" w:pos="1134"/>
              <w:tab w:val="right" w:leader="dot" w:pos="9345"/>
            </w:tabs>
            <w:rPr>
              <w:rFonts w:asciiTheme="minorHAnsi" w:eastAsiaTheme="minorEastAsia" w:hAnsiTheme="minorHAnsi" w:cstheme="minorBidi"/>
              <w:noProof/>
              <w:lang w:eastAsia="fr-FR"/>
            </w:rPr>
          </w:pPr>
          <w:hyperlink w:anchor="_Toc38893313" w:history="1">
            <w:r w:rsidR="00231D0E" w:rsidRPr="00881C84">
              <w:rPr>
                <w:rStyle w:val="Lienhypertexte"/>
                <w:noProof/>
                <w:lang w:val="en-US"/>
              </w:rPr>
              <w:t>VIII.</w:t>
            </w:r>
            <w:r w:rsidR="00231D0E">
              <w:rPr>
                <w:rFonts w:asciiTheme="minorHAnsi" w:eastAsiaTheme="minorEastAsia" w:hAnsiTheme="minorHAnsi" w:cstheme="minorBidi"/>
                <w:noProof/>
                <w:lang w:eastAsia="fr-FR"/>
              </w:rPr>
              <w:tab/>
            </w:r>
            <w:r w:rsidR="00231D0E" w:rsidRPr="00881C84">
              <w:rPr>
                <w:rStyle w:val="Lienhypertexte"/>
                <w:noProof/>
                <w:lang w:val="en-US"/>
              </w:rPr>
              <w:t>Data processing</w:t>
            </w:r>
            <w:r w:rsidR="00231D0E">
              <w:rPr>
                <w:noProof/>
                <w:webHidden/>
              </w:rPr>
              <w:tab/>
            </w:r>
            <w:r w:rsidR="00231D0E">
              <w:rPr>
                <w:noProof/>
                <w:webHidden/>
              </w:rPr>
              <w:fldChar w:fldCharType="begin"/>
            </w:r>
            <w:r w:rsidR="00231D0E">
              <w:rPr>
                <w:noProof/>
                <w:webHidden/>
              </w:rPr>
              <w:instrText xml:space="preserve"> PAGEREF _Toc38893313 \h </w:instrText>
            </w:r>
            <w:r w:rsidR="00231D0E">
              <w:rPr>
                <w:noProof/>
                <w:webHidden/>
              </w:rPr>
            </w:r>
            <w:r w:rsidR="00231D0E">
              <w:rPr>
                <w:noProof/>
                <w:webHidden/>
              </w:rPr>
              <w:fldChar w:fldCharType="separate"/>
            </w:r>
            <w:r w:rsidR="00231D0E">
              <w:rPr>
                <w:noProof/>
                <w:webHidden/>
              </w:rPr>
              <w:t>11</w:t>
            </w:r>
            <w:r w:rsidR="00231D0E">
              <w:rPr>
                <w:noProof/>
                <w:webHidden/>
              </w:rPr>
              <w:fldChar w:fldCharType="end"/>
            </w:r>
          </w:hyperlink>
        </w:p>
        <w:p w14:paraId="43621EB8" w14:textId="7E5D5212" w:rsidR="00231D0E" w:rsidRDefault="00BA2CE3">
          <w:pPr>
            <w:pStyle w:val="TM3"/>
            <w:tabs>
              <w:tab w:val="right" w:leader="dot" w:pos="9345"/>
            </w:tabs>
            <w:rPr>
              <w:rFonts w:asciiTheme="minorHAnsi" w:eastAsiaTheme="minorEastAsia" w:hAnsiTheme="minorHAnsi" w:cstheme="minorBidi"/>
              <w:noProof/>
              <w:lang w:eastAsia="fr-FR"/>
            </w:rPr>
          </w:pPr>
          <w:hyperlink w:anchor="_Toc38893314" w:history="1">
            <w:r w:rsidR="00231D0E" w:rsidRPr="00881C84">
              <w:rPr>
                <w:rStyle w:val="Lienhypertexte"/>
                <w:noProof/>
                <w:lang w:val="en-US"/>
              </w:rPr>
              <w:t>VIII.1. Calculation of the pressuremetric modulus</w:t>
            </w:r>
            <w:r w:rsidR="00231D0E">
              <w:rPr>
                <w:noProof/>
                <w:webHidden/>
              </w:rPr>
              <w:tab/>
            </w:r>
            <w:r w:rsidR="00231D0E">
              <w:rPr>
                <w:noProof/>
                <w:webHidden/>
              </w:rPr>
              <w:fldChar w:fldCharType="begin"/>
            </w:r>
            <w:r w:rsidR="00231D0E">
              <w:rPr>
                <w:noProof/>
                <w:webHidden/>
              </w:rPr>
              <w:instrText xml:space="preserve"> PAGEREF _Toc38893314 \h </w:instrText>
            </w:r>
            <w:r w:rsidR="00231D0E">
              <w:rPr>
                <w:noProof/>
                <w:webHidden/>
              </w:rPr>
            </w:r>
            <w:r w:rsidR="00231D0E">
              <w:rPr>
                <w:noProof/>
                <w:webHidden/>
              </w:rPr>
              <w:fldChar w:fldCharType="separate"/>
            </w:r>
            <w:r w:rsidR="00231D0E">
              <w:rPr>
                <w:noProof/>
                <w:webHidden/>
              </w:rPr>
              <w:t>11</w:t>
            </w:r>
            <w:r w:rsidR="00231D0E">
              <w:rPr>
                <w:noProof/>
                <w:webHidden/>
              </w:rPr>
              <w:fldChar w:fldCharType="end"/>
            </w:r>
          </w:hyperlink>
        </w:p>
        <w:p w14:paraId="264162B8" w14:textId="4A105FDD" w:rsidR="00231D0E" w:rsidRDefault="00BA2CE3">
          <w:pPr>
            <w:pStyle w:val="TM3"/>
            <w:tabs>
              <w:tab w:val="right" w:leader="dot" w:pos="9345"/>
            </w:tabs>
            <w:rPr>
              <w:rFonts w:asciiTheme="minorHAnsi" w:eastAsiaTheme="minorEastAsia" w:hAnsiTheme="minorHAnsi" w:cstheme="minorBidi"/>
              <w:noProof/>
              <w:lang w:eastAsia="fr-FR"/>
            </w:rPr>
          </w:pPr>
          <w:hyperlink w:anchor="_Toc38893315" w:history="1">
            <w:r w:rsidR="00231D0E" w:rsidRPr="00881C84">
              <w:rPr>
                <w:rStyle w:val="Lienhypertexte"/>
                <w:noProof/>
                <w:lang w:val="en-US"/>
              </w:rPr>
              <w:t>VIII.2. Calculation of the parameter β</w:t>
            </w:r>
            <w:r w:rsidR="00231D0E">
              <w:rPr>
                <w:noProof/>
                <w:webHidden/>
              </w:rPr>
              <w:tab/>
            </w:r>
            <w:r w:rsidR="00231D0E">
              <w:rPr>
                <w:noProof/>
                <w:webHidden/>
              </w:rPr>
              <w:fldChar w:fldCharType="begin"/>
            </w:r>
            <w:r w:rsidR="00231D0E">
              <w:rPr>
                <w:noProof/>
                <w:webHidden/>
              </w:rPr>
              <w:instrText xml:space="preserve"> PAGEREF _Toc38893315 \h </w:instrText>
            </w:r>
            <w:r w:rsidR="00231D0E">
              <w:rPr>
                <w:noProof/>
                <w:webHidden/>
              </w:rPr>
            </w:r>
            <w:r w:rsidR="00231D0E">
              <w:rPr>
                <w:noProof/>
                <w:webHidden/>
              </w:rPr>
              <w:fldChar w:fldCharType="separate"/>
            </w:r>
            <w:r w:rsidR="00231D0E">
              <w:rPr>
                <w:noProof/>
                <w:webHidden/>
              </w:rPr>
              <w:t>12</w:t>
            </w:r>
            <w:r w:rsidR="00231D0E">
              <w:rPr>
                <w:noProof/>
                <w:webHidden/>
              </w:rPr>
              <w:fldChar w:fldCharType="end"/>
            </w:r>
          </w:hyperlink>
        </w:p>
        <w:p w14:paraId="3574F992" w14:textId="77C0786A" w:rsidR="00231D0E" w:rsidRDefault="00BA2CE3">
          <w:pPr>
            <w:pStyle w:val="TM3"/>
            <w:tabs>
              <w:tab w:val="right" w:leader="dot" w:pos="9345"/>
            </w:tabs>
            <w:rPr>
              <w:rFonts w:asciiTheme="minorHAnsi" w:eastAsiaTheme="minorEastAsia" w:hAnsiTheme="minorHAnsi" w:cstheme="minorBidi"/>
              <w:noProof/>
              <w:lang w:eastAsia="fr-FR"/>
            </w:rPr>
          </w:pPr>
          <w:hyperlink w:anchor="_Toc38893316" w:history="1">
            <w:r w:rsidR="00231D0E" w:rsidRPr="00881C84">
              <w:rPr>
                <w:rStyle w:val="Lienhypertexte"/>
                <w:noProof/>
                <w:lang w:val="en-US"/>
              </w:rPr>
              <w:t>VIII.3. Calculation of the limit pressure P</w:t>
            </w:r>
            <w:r w:rsidR="00231D0E" w:rsidRPr="00881C84">
              <w:rPr>
                <w:rStyle w:val="Lienhypertexte"/>
                <w:noProof/>
                <w:vertAlign w:val="subscript"/>
                <w:lang w:val="en-US"/>
              </w:rPr>
              <w:t>l</w:t>
            </w:r>
            <w:r w:rsidR="00231D0E">
              <w:rPr>
                <w:noProof/>
                <w:webHidden/>
              </w:rPr>
              <w:tab/>
            </w:r>
            <w:r w:rsidR="00231D0E">
              <w:rPr>
                <w:noProof/>
                <w:webHidden/>
              </w:rPr>
              <w:fldChar w:fldCharType="begin"/>
            </w:r>
            <w:r w:rsidR="00231D0E">
              <w:rPr>
                <w:noProof/>
                <w:webHidden/>
              </w:rPr>
              <w:instrText xml:space="preserve"> PAGEREF _Toc38893316 \h </w:instrText>
            </w:r>
            <w:r w:rsidR="00231D0E">
              <w:rPr>
                <w:noProof/>
                <w:webHidden/>
              </w:rPr>
            </w:r>
            <w:r w:rsidR="00231D0E">
              <w:rPr>
                <w:noProof/>
                <w:webHidden/>
              </w:rPr>
              <w:fldChar w:fldCharType="separate"/>
            </w:r>
            <w:r w:rsidR="00231D0E">
              <w:rPr>
                <w:noProof/>
                <w:webHidden/>
              </w:rPr>
              <w:t>12</w:t>
            </w:r>
            <w:r w:rsidR="00231D0E">
              <w:rPr>
                <w:noProof/>
                <w:webHidden/>
              </w:rPr>
              <w:fldChar w:fldCharType="end"/>
            </w:r>
          </w:hyperlink>
        </w:p>
        <w:p w14:paraId="63972FE0" w14:textId="3C061FFD" w:rsidR="00231D0E" w:rsidRDefault="00BA2CE3">
          <w:pPr>
            <w:pStyle w:val="TM3"/>
            <w:tabs>
              <w:tab w:val="right" w:leader="dot" w:pos="9345"/>
            </w:tabs>
            <w:rPr>
              <w:rFonts w:asciiTheme="minorHAnsi" w:eastAsiaTheme="minorEastAsia" w:hAnsiTheme="minorHAnsi" w:cstheme="minorBidi"/>
              <w:noProof/>
              <w:lang w:eastAsia="fr-FR"/>
            </w:rPr>
          </w:pPr>
          <w:hyperlink w:anchor="_Toc38893317" w:history="1">
            <w:r w:rsidR="00231D0E" w:rsidRPr="00881C84">
              <w:rPr>
                <w:rStyle w:val="Lienhypertexte"/>
                <w:noProof/>
                <w:lang w:val="en-US"/>
              </w:rPr>
              <w:t>VIII.4. Graphic determination of the creep pressure P</w:t>
            </w:r>
            <w:r w:rsidR="00231D0E" w:rsidRPr="00881C84">
              <w:rPr>
                <w:rStyle w:val="Lienhypertexte"/>
                <w:noProof/>
                <w:vertAlign w:val="subscript"/>
                <w:lang w:val="en-US"/>
              </w:rPr>
              <w:t>f</w:t>
            </w:r>
            <w:r w:rsidR="00231D0E">
              <w:rPr>
                <w:noProof/>
                <w:webHidden/>
              </w:rPr>
              <w:tab/>
            </w:r>
            <w:r w:rsidR="00231D0E">
              <w:rPr>
                <w:noProof/>
                <w:webHidden/>
              </w:rPr>
              <w:fldChar w:fldCharType="begin"/>
            </w:r>
            <w:r w:rsidR="00231D0E">
              <w:rPr>
                <w:noProof/>
                <w:webHidden/>
              </w:rPr>
              <w:instrText xml:space="preserve"> PAGEREF _Toc38893317 \h </w:instrText>
            </w:r>
            <w:r w:rsidR="00231D0E">
              <w:rPr>
                <w:noProof/>
                <w:webHidden/>
              </w:rPr>
            </w:r>
            <w:r w:rsidR="00231D0E">
              <w:rPr>
                <w:noProof/>
                <w:webHidden/>
              </w:rPr>
              <w:fldChar w:fldCharType="separate"/>
            </w:r>
            <w:r w:rsidR="00231D0E">
              <w:rPr>
                <w:noProof/>
                <w:webHidden/>
              </w:rPr>
              <w:t>15</w:t>
            </w:r>
            <w:r w:rsidR="00231D0E">
              <w:rPr>
                <w:noProof/>
                <w:webHidden/>
              </w:rPr>
              <w:fldChar w:fldCharType="end"/>
            </w:r>
          </w:hyperlink>
        </w:p>
        <w:p w14:paraId="3A149C69" w14:textId="7D110E06" w:rsidR="00231D0E" w:rsidRDefault="00BA2CE3">
          <w:pPr>
            <w:pStyle w:val="TM2"/>
            <w:tabs>
              <w:tab w:val="right" w:leader="dot" w:pos="9345"/>
            </w:tabs>
            <w:rPr>
              <w:rFonts w:asciiTheme="minorHAnsi" w:eastAsiaTheme="minorEastAsia" w:hAnsiTheme="minorHAnsi" w:cstheme="minorBidi"/>
              <w:noProof/>
              <w:lang w:eastAsia="fr-FR"/>
            </w:rPr>
          </w:pPr>
          <w:hyperlink w:anchor="_Toc38893318" w:history="1">
            <w:r w:rsidR="00231D0E" w:rsidRPr="00881C84">
              <w:rPr>
                <w:rStyle w:val="Lienhypertexte"/>
                <w:noProof/>
                <w:lang w:val="en-US"/>
              </w:rPr>
              <w:t>XI. First observations</w:t>
            </w:r>
            <w:r w:rsidR="00231D0E">
              <w:rPr>
                <w:noProof/>
                <w:webHidden/>
              </w:rPr>
              <w:tab/>
            </w:r>
            <w:r w:rsidR="00231D0E">
              <w:rPr>
                <w:noProof/>
                <w:webHidden/>
              </w:rPr>
              <w:fldChar w:fldCharType="begin"/>
            </w:r>
            <w:r w:rsidR="00231D0E">
              <w:rPr>
                <w:noProof/>
                <w:webHidden/>
              </w:rPr>
              <w:instrText xml:space="preserve"> PAGEREF _Toc38893318 \h </w:instrText>
            </w:r>
            <w:r w:rsidR="00231D0E">
              <w:rPr>
                <w:noProof/>
                <w:webHidden/>
              </w:rPr>
            </w:r>
            <w:r w:rsidR="00231D0E">
              <w:rPr>
                <w:noProof/>
                <w:webHidden/>
              </w:rPr>
              <w:fldChar w:fldCharType="separate"/>
            </w:r>
            <w:r w:rsidR="00231D0E">
              <w:rPr>
                <w:noProof/>
                <w:webHidden/>
              </w:rPr>
              <w:t>16</w:t>
            </w:r>
            <w:r w:rsidR="00231D0E">
              <w:rPr>
                <w:noProof/>
                <w:webHidden/>
              </w:rPr>
              <w:fldChar w:fldCharType="end"/>
            </w:r>
          </w:hyperlink>
        </w:p>
        <w:p w14:paraId="43C14189" w14:textId="0136B445" w:rsidR="00231D0E" w:rsidRDefault="00BA2CE3">
          <w:pPr>
            <w:pStyle w:val="TM3"/>
            <w:tabs>
              <w:tab w:val="right" w:leader="dot" w:pos="9345"/>
            </w:tabs>
            <w:rPr>
              <w:rFonts w:asciiTheme="minorHAnsi" w:eastAsiaTheme="minorEastAsia" w:hAnsiTheme="minorHAnsi" w:cstheme="minorBidi"/>
              <w:noProof/>
              <w:lang w:eastAsia="fr-FR"/>
            </w:rPr>
          </w:pPr>
          <w:hyperlink w:anchor="_Toc38893319" w:history="1">
            <w:r w:rsidR="00231D0E" w:rsidRPr="00881C84">
              <w:rPr>
                <w:rStyle w:val="Lienhypertexte"/>
                <w:noProof/>
                <w:lang w:val="en-US"/>
              </w:rPr>
              <w:t>XI.1. Effects on the limit pressure P</w:t>
            </w:r>
            <w:r w:rsidR="00231D0E" w:rsidRPr="00881C84">
              <w:rPr>
                <w:rStyle w:val="Lienhypertexte"/>
                <w:noProof/>
                <w:vertAlign w:val="subscript"/>
                <w:lang w:val="en-US"/>
              </w:rPr>
              <w:t>l</w:t>
            </w:r>
            <w:r w:rsidR="00231D0E">
              <w:rPr>
                <w:noProof/>
                <w:webHidden/>
              </w:rPr>
              <w:tab/>
            </w:r>
            <w:r w:rsidR="00231D0E">
              <w:rPr>
                <w:noProof/>
                <w:webHidden/>
              </w:rPr>
              <w:fldChar w:fldCharType="begin"/>
            </w:r>
            <w:r w:rsidR="00231D0E">
              <w:rPr>
                <w:noProof/>
                <w:webHidden/>
              </w:rPr>
              <w:instrText xml:space="preserve"> PAGEREF _Toc38893319 \h </w:instrText>
            </w:r>
            <w:r w:rsidR="00231D0E">
              <w:rPr>
                <w:noProof/>
                <w:webHidden/>
              </w:rPr>
            </w:r>
            <w:r w:rsidR="00231D0E">
              <w:rPr>
                <w:noProof/>
                <w:webHidden/>
              </w:rPr>
              <w:fldChar w:fldCharType="separate"/>
            </w:r>
            <w:r w:rsidR="00231D0E">
              <w:rPr>
                <w:noProof/>
                <w:webHidden/>
              </w:rPr>
              <w:t>17</w:t>
            </w:r>
            <w:r w:rsidR="00231D0E">
              <w:rPr>
                <w:noProof/>
                <w:webHidden/>
              </w:rPr>
              <w:fldChar w:fldCharType="end"/>
            </w:r>
          </w:hyperlink>
        </w:p>
        <w:p w14:paraId="67FBF2FE" w14:textId="3A4B9303" w:rsidR="00231D0E" w:rsidRDefault="00BA2CE3">
          <w:pPr>
            <w:pStyle w:val="TM3"/>
            <w:tabs>
              <w:tab w:val="right" w:leader="dot" w:pos="9345"/>
            </w:tabs>
            <w:rPr>
              <w:rFonts w:asciiTheme="minorHAnsi" w:eastAsiaTheme="minorEastAsia" w:hAnsiTheme="minorHAnsi" w:cstheme="minorBidi"/>
              <w:noProof/>
              <w:lang w:eastAsia="fr-FR"/>
            </w:rPr>
          </w:pPr>
          <w:hyperlink w:anchor="_Toc38893320" w:history="1">
            <w:r w:rsidR="00231D0E" w:rsidRPr="00881C84">
              <w:rPr>
                <w:rStyle w:val="Lienhypertexte"/>
                <w:noProof/>
                <w:lang w:val="en-US"/>
              </w:rPr>
              <w:t>XI.2. Effects on the pressuremetric modulus E</w:t>
            </w:r>
            <w:r w:rsidR="00231D0E" w:rsidRPr="00881C84">
              <w:rPr>
                <w:rStyle w:val="Lienhypertexte"/>
                <w:noProof/>
                <w:vertAlign w:val="subscript"/>
                <w:lang w:val="en-US"/>
              </w:rPr>
              <w:t>M</w:t>
            </w:r>
            <w:r w:rsidR="00231D0E">
              <w:rPr>
                <w:noProof/>
                <w:webHidden/>
              </w:rPr>
              <w:tab/>
            </w:r>
            <w:r w:rsidR="00231D0E">
              <w:rPr>
                <w:noProof/>
                <w:webHidden/>
              </w:rPr>
              <w:fldChar w:fldCharType="begin"/>
            </w:r>
            <w:r w:rsidR="00231D0E">
              <w:rPr>
                <w:noProof/>
                <w:webHidden/>
              </w:rPr>
              <w:instrText xml:space="preserve"> PAGEREF _Toc38893320 \h </w:instrText>
            </w:r>
            <w:r w:rsidR="00231D0E">
              <w:rPr>
                <w:noProof/>
                <w:webHidden/>
              </w:rPr>
            </w:r>
            <w:r w:rsidR="00231D0E">
              <w:rPr>
                <w:noProof/>
                <w:webHidden/>
              </w:rPr>
              <w:fldChar w:fldCharType="separate"/>
            </w:r>
            <w:r w:rsidR="00231D0E">
              <w:rPr>
                <w:noProof/>
                <w:webHidden/>
              </w:rPr>
              <w:t>17</w:t>
            </w:r>
            <w:r w:rsidR="00231D0E">
              <w:rPr>
                <w:noProof/>
                <w:webHidden/>
              </w:rPr>
              <w:fldChar w:fldCharType="end"/>
            </w:r>
          </w:hyperlink>
        </w:p>
        <w:p w14:paraId="47A5EC64" w14:textId="0738CBBD" w:rsidR="00231D0E" w:rsidRDefault="00BA2CE3">
          <w:pPr>
            <w:pStyle w:val="TM3"/>
            <w:tabs>
              <w:tab w:val="right" w:leader="dot" w:pos="9345"/>
            </w:tabs>
            <w:rPr>
              <w:rFonts w:asciiTheme="minorHAnsi" w:eastAsiaTheme="minorEastAsia" w:hAnsiTheme="minorHAnsi" w:cstheme="minorBidi"/>
              <w:noProof/>
              <w:lang w:eastAsia="fr-FR"/>
            </w:rPr>
          </w:pPr>
          <w:hyperlink w:anchor="_Toc38893321" w:history="1">
            <w:r w:rsidR="00231D0E" w:rsidRPr="00881C84">
              <w:rPr>
                <w:rStyle w:val="Lienhypertexte"/>
                <w:noProof/>
                <w:lang w:val="en-US"/>
              </w:rPr>
              <w:t>XI.3. Effects on the creep pressure P</w:t>
            </w:r>
            <w:r w:rsidR="00231D0E" w:rsidRPr="00881C84">
              <w:rPr>
                <w:rStyle w:val="Lienhypertexte"/>
                <w:noProof/>
                <w:vertAlign w:val="subscript"/>
                <w:lang w:val="en-US"/>
              </w:rPr>
              <w:t>f</w:t>
            </w:r>
            <w:r w:rsidR="00231D0E">
              <w:rPr>
                <w:noProof/>
                <w:webHidden/>
              </w:rPr>
              <w:tab/>
            </w:r>
            <w:r w:rsidR="00231D0E">
              <w:rPr>
                <w:noProof/>
                <w:webHidden/>
              </w:rPr>
              <w:fldChar w:fldCharType="begin"/>
            </w:r>
            <w:r w:rsidR="00231D0E">
              <w:rPr>
                <w:noProof/>
                <w:webHidden/>
              </w:rPr>
              <w:instrText xml:space="preserve"> PAGEREF _Toc38893321 \h </w:instrText>
            </w:r>
            <w:r w:rsidR="00231D0E">
              <w:rPr>
                <w:noProof/>
                <w:webHidden/>
              </w:rPr>
            </w:r>
            <w:r w:rsidR="00231D0E">
              <w:rPr>
                <w:noProof/>
                <w:webHidden/>
              </w:rPr>
              <w:fldChar w:fldCharType="separate"/>
            </w:r>
            <w:r w:rsidR="00231D0E">
              <w:rPr>
                <w:noProof/>
                <w:webHidden/>
              </w:rPr>
              <w:t>17</w:t>
            </w:r>
            <w:r w:rsidR="00231D0E">
              <w:rPr>
                <w:noProof/>
                <w:webHidden/>
              </w:rPr>
              <w:fldChar w:fldCharType="end"/>
            </w:r>
          </w:hyperlink>
        </w:p>
        <w:p w14:paraId="525F7E5A" w14:textId="46C97654" w:rsidR="00590FC1" w:rsidRPr="00590FC1" w:rsidRDefault="00590FC1">
          <w:pPr>
            <w:rPr>
              <w:b/>
              <w:bCs/>
            </w:rPr>
          </w:pPr>
          <w:r>
            <w:rPr>
              <w:b/>
              <w:bCs/>
            </w:rPr>
            <w:fldChar w:fldCharType="end"/>
          </w:r>
        </w:p>
      </w:sdtContent>
    </w:sdt>
    <w:p w14:paraId="3726FA4E" w14:textId="77777777" w:rsidR="00A81C0C" w:rsidRDefault="00A81C0C" w:rsidP="00A81C0C">
      <w:pPr>
        <w:pStyle w:val="En-ttedetabledesmatires"/>
        <w:rPr>
          <w:sz w:val="36"/>
        </w:rPr>
      </w:pPr>
    </w:p>
    <w:p w14:paraId="5E4CDBE9" w14:textId="77777777" w:rsidR="00C57224" w:rsidRDefault="00C57224">
      <w:pPr>
        <w:rPr>
          <w:sz w:val="36"/>
        </w:rPr>
      </w:pPr>
      <w:r>
        <w:rPr>
          <w:sz w:val="36"/>
        </w:rPr>
        <w:br w:type="page"/>
      </w:r>
    </w:p>
    <w:p w14:paraId="793BB123" w14:textId="79D793C5" w:rsidR="00A81C0C" w:rsidRPr="00A81C0C" w:rsidRDefault="00A81C0C" w:rsidP="00A81C0C">
      <w:pPr>
        <w:pStyle w:val="En-ttedetabledesmatires"/>
        <w:rPr>
          <w:sz w:val="36"/>
        </w:rPr>
      </w:pPr>
      <w:r>
        <w:rPr>
          <w:sz w:val="36"/>
        </w:rPr>
        <w:lastRenderedPageBreak/>
        <w:t>T</w:t>
      </w:r>
      <w:r w:rsidRPr="00A81C0C">
        <w:rPr>
          <w:sz w:val="36"/>
        </w:rPr>
        <w:t xml:space="preserve">able des </w:t>
      </w:r>
      <w:r>
        <w:rPr>
          <w:sz w:val="36"/>
        </w:rPr>
        <w:t>figures et tableaux</w:t>
      </w:r>
    </w:p>
    <w:p w14:paraId="2539677A" w14:textId="6379EE24" w:rsidR="00590FC1" w:rsidRDefault="00590FC1" w:rsidP="00D00D9E">
      <w:pPr>
        <w:rPr>
          <w:sz w:val="26"/>
          <w:u w:val="single"/>
        </w:rPr>
      </w:pPr>
    </w:p>
    <w:p w14:paraId="633C1CE0" w14:textId="6275812B" w:rsidR="00231D0E" w:rsidRDefault="00590FC1">
      <w:pPr>
        <w:pStyle w:val="Tabledesillustrations"/>
        <w:tabs>
          <w:tab w:val="right" w:leader="dot" w:pos="9345"/>
        </w:tabs>
        <w:rPr>
          <w:rFonts w:asciiTheme="minorHAnsi" w:eastAsiaTheme="minorEastAsia" w:hAnsiTheme="minorHAnsi" w:cstheme="minorBidi"/>
          <w:noProof/>
          <w:lang w:eastAsia="fr-FR"/>
        </w:rPr>
      </w:pPr>
      <w:r>
        <w:rPr>
          <w:sz w:val="26"/>
          <w:u w:val="single"/>
        </w:rPr>
        <w:fldChar w:fldCharType="begin"/>
      </w:r>
      <w:r>
        <w:rPr>
          <w:sz w:val="26"/>
          <w:u w:val="single"/>
        </w:rPr>
        <w:instrText xml:space="preserve"> TOC \h \z \c "Figure" </w:instrText>
      </w:r>
      <w:r>
        <w:rPr>
          <w:sz w:val="26"/>
          <w:u w:val="single"/>
        </w:rPr>
        <w:fldChar w:fldCharType="separate"/>
      </w:r>
      <w:hyperlink w:anchor="_Toc38893322" w:history="1">
        <w:r w:rsidR="00231D0E" w:rsidRPr="00773158">
          <w:rPr>
            <w:rStyle w:val="Lienhypertexte"/>
            <w:noProof/>
            <w:lang w:val="en-US"/>
          </w:rPr>
          <w:t>Figure 1: Diagram of the pressuremeter apparatus</w:t>
        </w:r>
        <w:r w:rsidR="00231D0E">
          <w:rPr>
            <w:noProof/>
            <w:webHidden/>
          </w:rPr>
          <w:tab/>
        </w:r>
        <w:r w:rsidR="00231D0E">
          <w:rPr>
            <w:noProof/>
            <w:webHidden/>
          </w:rPr>
          <w:fldChar w:fldCharType="begin"/>
        </w:r>
        <w:r w:rsidR="00231D0E">
          <w:rPr>
            <w:noProof/>
            <w:webHidden/>
          </w:rPr>
          <w:instrText xml:space="preserve"> PAGEREF _Toc38893322 \h </w:instrText>
        </w:r>
        <w:r w:rsidR="00231D0E">
          <w:rPr>
            <w:noProof/>
            <w:webHidden/>
          </w:rPr>
        </w:r>
        <w:r w:rsidR="00231D0E">
          <w:rPr>
            <w:noProof/>
            <w:webHidden/>
          </w:rPr>
          <w:fldChar w:fldCharType="separate"/>
        </w:r>
        <w:r w:rsidR="00231D0E">
          <w:rPr>
            <w:noProof/>
            <w:webHidden/>
          </w:rPr>
          <w:t>1</w:t>
        </w:r>
        <w:r w:rsidR="00231D0E">
          <w:rPr>
            <w:noProof/>
            <w:webHidden/>
          </w:rPr>
          <w:fldChar w:fldCharType="end"/>
        </w:r>
      </w:hyperlink>
    </w:p>
    <w:p w14:paraId="142C9977" w14:textId="5CB76FD0"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3" w:history="1">
        <w:r w:rsidR="00231D0E" w:rsidRPr="00773158">
          <w:rPr>
            <w:rStyle w:val="Lienhypertexte"/>
            <w:noProof/>
            <w:lang w:val="en-US"/>
          </w:rPr>
          <w:t>Figure 2: Focus on the internal mechanism of the probe.</w:t>
        </w:r>
        <w:r w:rsidR="00231D0E">
          <w:rPr>
            <w:noProof/>
            <w:webHidden/>
          </w:rPr>
          <w:tab/>
        </w:r>
        <w:r w:rsidR="00231D0E">
          <w:rPr>
            <w:noProof/>
            <w:webHidden/>
          </w:rPr>
          <w:fldChar w:fldCharType="begin"/>
        </w:r>
        <w:r w:rsidR="00231D0E">
          <w:rPr>
            <w:noProof/>
            <w:webHidden/>
          </w:rPr>
          <w:instrText xml:space="preserve"> PAGEREF _Toc38893323 \h </w:instrText>
        </w:r>
        <w:r w:rsidR="00231D0E">
          <w:rPr>
            <w:noProof/>
            <w:webHidden/>
          </w:rPr>
        </w:r>
        <w:r w:rsidR="00231D0E">
          <w:rPr>
            <w:noProof/>
            <w:webHidden/>
          </w:rPr>
          <w:fldChar w:fldCharType="separate"/>
        </w:r>
        <w:r w:rsidR="00231D0E">
          <w:rPr>
            <w:noProof/>
            <w:webHidden/>
          </w:rPr>
          <w:t>2</w:t>
        </w:r>
        <w:r w:rsidR="00231D0E">
          <w:rPr>
            <w:noProof/>
            <w:webHidden/>
          </w:rPr>
          <w:fldChar w:fldCharType="end"/>
        </w:r>
      </w:hyperlink>
    </w:p>
    <w:p w14:paraId="0E0826C7" w14:textId="6F284ABE"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4" w:history="1">
        <w:r w:rsidR="00231D0E" w:rsidRPr="00773158">
          <w:rPr>
            <w:rStyle w:val="Lienhypertexte"/>
            <w:noProof/>
          </w:rPr>
          <w:t>Figure 3: Résultats d'essais pressiométriques sur sols traités et non traités après 28 jours et 6 mois (Herrier et al., 2013)</w:t>
        </w:r>
        <w:r w:rsidR="00231D0E">
          <w:rPr>
            <w:noProof/>
            <w:webHidden/>
          </w:rPr>
          <w:tab/>
        </w:r>
        <w:r w:rsidR="00231D0E">
          <w:rPr>
            <w:noProof/>
            <w:webHidden/>
          </w:rPr>
          <w:fldChar w:fldCharType="begin"/>
        </w:r>
        <w:r w:rsidR="00231D0E">
          <w:rPr>
            <w:noProof/>
            <w:webHidden/>
          </w:rPr>
          <w:instrText xml:space="preserve"> PAGEREF _Toc38893324 \h </w:instrText>
        </w:r>
        <w:r w:rsidR="00231D0E">
          <w:rPr>
            <w:noProof/>
            <w:webHidden/>
          </w:rPr>
        </w:r>
        <w:r w:rsidR="00231D0E">
          <w:rPr>
            <w:noProof/>
            <w:webHidden/>
          </w:rPr>
          <w:fldChar w:fldCharType="separate"/>
        </w:r>
        <w:r w:rsidR="00231D0E">
          <w:rPr>
            <w:noProof/>
            <w:webHidden/>
          </w:rPr>
          <w:t>2</w:t>
        </w:r>
        <w:r w:rsidR="00231D0E">
          <w:rPr>
            <w:noProof/>
            <w:webHidden/>
          </w:rPr>
          <w:fldChar w:fldCharType="end"/>
        </w:r>
      </w:hyperlink>
    </w:p>
    <w:p w14:paraId="69C44AC6" w14:textId="4B5A2E77"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5" w:history="1">
        <w:r w:rsidR="00231D0E" w:rsidRPr="00773158">
          <w:rPr>
            <w:rStyle w:val="Lienhypertexte"/>
            <w:noProof/>
            <w:lang w:val="en-US"/>
          </w:rPr>
          <w:t>Figure 4 : Example of a volume-pressure controller (GDS)</w:t>
        </w:r>
        <w:r w:rsidR="00231D0E">
          <w:rPr>
            <w:noProof/>
            <w:webHidden/>
          </w:rPr>
          <w:tab/>
        </w:r>
        <w:r w:rsidR="00231D0E">
          <w:rPr>
            <w:noProof/>
            <w:webHidden/>
          </w:rPr>
          <w:fldChar w:fldCharType="begin"/>
        </w:r>
        <w:r w:rsidR="00231D0E">
          <w:rPr>
            <w:noProof/>
            <w:webHidden/>
          </w:rPr>
          <w:instrText xml:space="preserve"> PAGEREF _Toc38893325 \h </w:instrText>
        </w:r>
        <w:r w:rsidR="00231D0E">
          <w:rPr>
            <w:noProof/>
            <w:webHidden/>
          </w:rPr>
        </w:r>
        <w:r w:rsidR="00231D0E">
          <w:rPr>
            <w:noProof/>
            <w:webHidden/>
          </w:rPr>
          <w:fldChar w:fldCharType="separate"/>
        </w:r>
        <w:r w:rsidR="00231D0E">
          <w:rPr>
            <w:noProof/>
            <w:webHidden/>
          </w:rPr>
          <w:t>3</w:t>
        </w:r>
        <w:r w:rsidR="00231D0E">
          <w:rPr>
            <w:noProof/>
            <w:webHidden/>
          </w:rPr>
          <w:fldChar w:fldCharType="end"/>
        </w:r>
      </w:hyperlink>
    </w:p>
    <w:p w14:paraId="2A758DC2" w14:textId="280E562F"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6" w:history="1">
        <w:r w:rsidR="00231D0E" w:rsidRPr="00773158">
          <w:rPr>
            <w:rStyle w:val="Lienhypertexte"/>
            <w:noProof/>
            <w:lang w:val="en-US"/>
          </w:rPr>
          <w:t>Figure 5: Evacuation system of the probe</w:t>
        </w:r>
        <w:r w:rsidR="00231D0E">
          <w:rPr>
            <w:noProof/>
            <w:webHidden/>
          </w:rPr>
          <w:tab/>
        </w:r>
        <w:r w:rsidR="00231D0E">
          <w:rPr>
            <w:noProof/>
            <w:webHidden/>
          </w:rPr>
          <w:fldChar w:fldCharType="begin"/>
        </w:r>
        <w:r w:rsidR="00231D0E">
          <w:rPr>
            <w:noProof/>
            <w:webHidden/>
          </w:rPr>
          <w:instrText xml:space="preserve"> PAGEREF _Toc38893326 \h </w:instrText>
        </w:r>
        <w:r w:rsidR="00231D0E">
          <w:rPr>
            <w:noProof/>
            <w:webHidden/>
          </w:rPr>
        </w:r>
        <w:r w:rsidR="00231D0E">
          <w:rPr>
            <w:noProof/>
            <w:webHidden/>
          </w:rPr>
          <w:fldChar w:fldCharType="separate"/>
        </w:r>
        <w:r w:rsidR="00231D0E">
          <w:rPr>
            <w:noProof/>
            <w:webHidden/>
          </w:rPr>
          <w:t>4</w:t>
        </w:r>
        <w:r w:rsidR="00231D0E">
          <w:rPr>
            <w:noProof/>
            <w:webHidden/>
          </w:rPr>
          <w:fldChar w:fldCharType="end"/>
        </w:r>
      </w:hyperlink>
    </w:p>
    <w:p w14:paraId="7ACC20AB" w14:textId="2560F084"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7" w:history="1">
        <w:r w:rsidR="00231D0E" w:rsidRPr="00773158">
          <w:rPr>
            <w:rStyle w:val="Lienhypertexte"/>
            <w:noProof/>
            <w:lang w:val="en-US"/>
          </w:rPr>
          <w:t>Figure 6: Screen of our GDS</w:t>
        </w:r>
        <w:r w:rsidR="00231D0E">
          <w:rPr>
            <w:noProof/>
            <w:webHidden/>
          </w:rPr>
          <w:tab/>
        </w:r>
        <w:r w:rsidR="00231D0E">
          <w:rPr>
            <w:noProof/>
            <w:webHidden/>
          </w:rPr>
          <w:fldChar w:fldCharType="begin"/>
        </w:r>
        <w:r w:rsidR="00231D0E">
          <w:rPr>
            <w:noProof/>
            <w:webHidden/>
          </w:rPr>
          <w:instrText xml:space="preserve"> PAGEREF _Toc38893327 \h </w:instrText>
        </w:r>
        <w:r w:rsidR="00231D0E">
          <w:rPr>
            <w:noProof/>
            <w:webHidden/>
          </w:rPr>
        </w:r>
        <w:r w:rsidR="00231D0E">
          <w:rPr>
            <w:noProof/>
            <w:webHidden/>
          </w:rPr>
          <w:fldChar w:fldCharType="separate"/>
        </w:r>
        <w:r w:rsidR="00231D0E">
          <w:rPr>
            <w:noProof/>
            <w:webHidden/>
          </w:rPr>
          <w:t>5</w:t>
        </w:r>
        <w:r w:rsidR="00231D0E">
          <w:rPr>
            <w:noProof/>
            <w:webHidden/>
          </w:rPr>
          <w:fldChar w:fldCharType="end"/>
        </w:r>
      </w:hyperlink>
    </w:p>
    <w:p w14:paraId="040E2E1F" w14:textId="7D0F4A67"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8" w:history="1">
        <w:r w:rsidR="00231D0E" w:rsidRPr="00773158">
          <w:rPr>
            <w:rStyle w:val="Lienhypertexte"/>
            <w:noProof/>
            <w:lang w:val="en-US"/>
          </w:rPr>
          <w:t>Figure 7:  Pressuremetric probe and stiff tube for the calibration</w:t>
        </w:r>
        <w:r w:rsidR="00231D0E">
          <w:rPr>
            <w:noProof/>
            <w:webHidden/>
          </w:rPr>
          <w:tab/>
        </w:r>
        <w:r w:rsidR="00231D0E">
          <w:rPr>
            <w:noProof/>
            <w:webHidden/>
          </w:rPr>
          <w:fldChar w:fldCharType="begin"/>
        </w:r>
        <w:r w:rsidR="00231D0E">
          <w:rPr>
            <w:noProof/>
            <w:webHidden/>
          </w:rPr>
          <w:instrText xml:space="preserve"> PAGEREF _Toc38893328 \h </w:instrText>
        </w:r>
        <w:r w:rsidR="00231D0E">
          <w:rPr>
            <w:noProof/>
            <w:webHidden/>
          </w:rPr>
        </w:r>
        <w:r w:rsidR="00231D0E">
          <w:rPr>
            <w:noProof/>
            <w:webHidden/>
          </w:rPr>
          <w:fldChar w:fldCharType="separate"/>
        </w:r>
        <w:r w:rsidR="00231D0E">
          <w:rPr>
            <w:noProof/>
            <w:webHidden/>
          </w:rPr>
          <w:t>6</w:t>
        </w:r>
        <w:r w:rsidR="00231D0E">
          <w:rPr>
            <w:noProof/>
            <w:webHidden/>
          </w:rPr>
          <w:fldChar w:fldCharType="end"/>
        </w:r>
      </w:hyperlink>
    </w:p>
    <w:p w14:paraId="2F0C0140" w14:textId="5208F2BB"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29" w:history="1">
        <w:r w:rsidR="00231D0E" w:rsidRPr="00773158">
          <w:rPr>
            <w:rStyle w:val="Lienhypertexte"/>
            <w:noProof/>
            <w:lang w:val="en-US"/>
          </w:rPr>
          <w:t>Figure 8: Example of pre-drilled hole for pressuremeter tests</w:t>
        </w:r>
        <w:r w:rsidR="00231D0E">
          <w:rPr>
            <w:noProof/>
            <w:webHidden/>
          </w:rPr>
          <w:tab/>
        </w:r>
        <w:r w:rsidR="00231D0E">
          <w:rPr>
            <w:noProof/>
            <w:webHidden/>
          </w:rPr>
          <w:fldChar w:fldCharType="begin"/>
        </w:r>
        <w:r w:rsidR="00231D0E">
          <w:rPr>
            <w:noProof/>
            <w:webHidden/>
          </w:rPr>
          <w:instrText xml:space="preserve"> PAGEREF _Toc38893329 \h </w:instrText>
        </w:r>
        <w:r w:rsidR="00231D0E">
          <w:rPr>
            <w:noProof/>
            <w:webHidden/>
          </w:rPr>
        </w:r>
        <w:r w:rsidR="00231D0E">
          <w:rPr>
            <w:noProof/>
            <w:webHidden/>
          </w:rPr>
          <w:fldChar w:fldCharType="separate"/>
        </w:r>
        <w:r w:rsidR="00231D0E">
          <w:rPr>
            <w:noProof/>
            <w:webHidden/>
          </w:rPr>
          <w:t>7</w:t>
        </w:r>
        <w:r w:rsidR="00231D0E">
          <w:rPr>
            <w:noProof/>
            <w:webHidden/>
          </w:rPr>
          <w:fldChar w:fldCharType="end"/>
        </w:r>
      </w:hyperlink>
    </w:p>
    <w:p w14:paraId="7A98D19B" w14:textId="76568F32"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0" w:history="1">
        <w:r w:rsidR="00231D0E" w:rsidRPr="00773158">
          <w:rPr>
            <w:rStyle w:val="Lienhypertexte"/>
            <w:noProof/>
            <w:lang w:val="en-US"/>
          </w:rPr>
          <w:t>Figure 9:  Example of pressuremetric curve before corrections obtained on a 2% cement-treated tank (V60 in cm3 as a function of the pressure in kPa).</w:t>
        </w:r>
        <w:r w:rsidR="00231D0E">
          <w:rPr>
            <w:noProof/>
            <w:webHidden/>
          </w:rPr>
          <w:tab/>
        </w:r>
        <w:r w:rsidR="00231D0E">
          <w:rPr>
            <w:noProof/>
            <w:webHidden/>
          </w:rPr>
          <w:fldChar w:fldCharType="begin"/>
        </w:r>
        <w:r w:rsidR="00231D0E">
          <w:rPr>
            <w:noProof/>
            <w:webHidden/>
          </w:rPr>
          <w:instrText xml:space="preserve"> PAGEREF _Toc38893330 \h </w:instrText>
        </w:r>
        <w:r w:rsidR="00231D0E">
          <w:rPr>
            <w:noProof/>
            <w:webHidden/>
          </w:rPr>
        </w:r>
        <w:r w:rsidR="00231D0E">
          <w:rPr>
            <w:noProof/>
            <w:webHidden/>
          </w:rPr>
          <w:fldChar w:fldCharType="separate"/>
        </w:r>
        <w:r w:rsidR="00231D0E">
          <w:rPr>
            <w:noProof/>
            <w:webHidden/>
          </w:rPr>
          <w:t>8</w:t>
        </w:r>
        <w:r w:rsidR="00231D0E">
          <w:rPr>
            <w:noProof/>
            <w:webHidden/>
          </w:rPr>
          <w:fldChar w:fldCharType="end"/>
        </w:r>
      </w:hyperlink>
    </w:p>
    <w:p w14:paraId="53AE33F3" w14:textId="26F097DE"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1" w:history="1">
        <w:r w:rsidR="00231D0E" w:rsidRPr="00773158">
          <w:rPr>
            <w:rStyle w:val="Lienhypertexte"/>
            <w:noProof/>
            <w:lang w:val="en-US"/>
          </w:rPr>
          <w:t>Figure 10: Example of confined calibration of the probe</w:t>
        </w:r>
        <w:r w:rsidR="00231D0E">
          <w:rPr>
            <w:noProof/>
            <w:webHidden/>
          </w:rPr>
          <w:tab/>
        </w:r>
        <w:r w:rsidR="00231D0E">
          <w:rPr>
            <w:noProof/>
            <w:webHidden/>
          </w:rPr>
          <w:fldChar w:fldCharType="begin"/>
        </w:r>
        <w:r w:rsidR="00231D0E">
          <w:rPr>
            <w:noProof/>
            <w:webHidden/>
          </w:rPr>
          <w:instrText xml:space="preserve"> PAGEREF _Toc38893331 \h </w:instrText>
        </w:r>
        <w:r w:rsidR="00231D0E">
          <w:rPr>
            <w:noProof/>
            <w:webHidden/>
          </w:rPr>
        </w:r>
        <w:r w:rsidR="00231D0E">
          <w:rPr>
            <w:noProof/>
            <w:webHidden/>
          </w:rPr>
          <w:fldChar w:fldCharType="separate"/>
        </w:r>
        <w:r w:rsidR="00231D0E">
          <w:rPr>
            <w:noProof/>
            <w:webHidden/>
          </w:rPr>
          <w:t>9</w:t>
        </w:r>
        <w:r w:rsidR="00231D0E">
          <w:rPr>
            <w:noProof/>
            <w:webHidden/>
          </w:rPr>
          <w:fldChar w:fldCharType="end"/>
        </w:r>
      </w:hyperlink>
    </w:p>
    <w:p w14:paraId="5D0BC8DE" w14:textId="4D87C265"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2" w:history="1">
        <w:r w:rsidR="00231D0E" w:rsidRPr="00773158">
          <w:rPr>
            <w:rStyle w:val="Lienhypertexte"/>
            <w:noProof/>
            <w:lang w:val="en-US"/>
          </w:rPr>
          <w:t>Figure 11: Example of unconfined calibration of the probe</w:t>
        </w:r>
        <w:r w:rsidR="00231D0E">
          <w:rPr>
            <w:noProof/>
            <w:webHidden/>
          </w:rPr>
          <w:tab/>
        </w:r>
        <w:r w:rsidR="00231D0E">
          <w:rPr>
            <w:noProof/>
            <w:webHidden/>
          </w:rPr>
          <w:fldChar w:fldCharType="begin"/>
        </w:r>
        <w:r w:rsidR="00231D0E">
          <w:rPr>
            <w:noProof/>
            <w:webHidden/>
          </w:rPr>
          <w:instrText xml:space="preserve"> PAGEREF _Toc38893332 \h </w:instrText>
        </w:r>
        <w:r w:rsidR="00231D0E">
          <w:rPr>
            <w:noProof/>
            <w:webHidden/>
          </w:rPr>
        </w:r>
        <w:r w:rsidR="00231D0E">
          <w:rPr>
            <w:noProof/>
            <w:webHidden/>
          </w:rPr>
          <w:fldChar w:fldCharType="separate"/>
        </w:r>
        <w:r w:rsidR="00231D0E">
          <w:rPr>
            <w:noProof/>
            <w:webHidden/>
          </w:rPr>
          <w:t>10</w:t>
        </w:r>
        <w:r w:rsidR="00231D0E">
          <w:rPr>
            <w:noProof/>
            <w:webHidden/>
          </w:rPr>
          <w:fldChar w:fldCharType="end"/>
        </w:r>
      </w:hyperlink>
    </w:p>
    <w:p w14:paraId="2825D374" w14:textId="11D3763B"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3" w:history="1">
        <w:r w:rsidR="00231D0E" w:rsidRPr="00773158">
          <w:rPr>
            <w:rStyle w:val="Lienhypertexte"/>
            <w:noProof/>
            <w:lang w:val="en-US"/>
          </w:rPr>
          <w:t>Figure 12: Pressuremetric curves before and after corrections</w:t>
        </w:r>
        <w:r w:rsidR="00231D0E">
          <w:rPr>
            <w:noProof/>
            <w:webHidden/>
          </w:rPr>
          <w:tab/>
        </w:r>
        <w:r w:rsidR="00231D0E">
          <w:rPr>
            <w:noProof/>
            <w:webHidden/>
          </w:rPr>
          <w:fldChar w:fldCharType="begin"/>
        </w:r>
        <w:r w:rsidR="00231D0E">
          <w:rPr>
            <w:noProof/>
            <w:webHidden/>
          </w:rPr>
          <w:instrText xml:space="preserve"> PAGEREF _Toc38893333 \h </w:instrText>
        </w:r>
        <w:r w:rsidR="00231D0E">
          <w:rPr>
            <w:noProof/>
            <w:webHidden/>
          </w:rPr>
        </w:r>
        <w:r w:rsidR="00231D0E">
          <w:rPr>
            <w:noProof/>
            <w:webHidden/>
          </w:rPr>
          <w:fldChar w:fldCharType="separate"/>
        </w:r>
        <w:r w:rsidR="00231D0E">
          <w:rPr>
            <w:noProof/>
            <w:webHidden/>
          </w:rPr>
          <w:t>11</w:t>
        </w:r>
        <w:r w:rsidR="00231D0E">
          <w:rPr>
            <w:noProof/>
            <w:webHidden/>
          </w:rPr>
          <w:fldChar w:fldCharType="end"/>
        </w:r>
      </w:hyperlink>
    </w:p>
    <w:p w14:paraId="4E2DC4B5" w14:textId="42A2FDB3"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4" w:history="1">
        <w:r w:rsidR="00231D0E" w:rsidRPr="00773158">
          <w:rPr>
            <w:rStyle w:val="Lienhypertexte"/>
            <w:noProof/>
            <w:lang w:val="en-US"/>
          </w:rPr>
          <w:t>Figure 13: Example of graph for the reverse curve method</w:t>
        </w:r>
        <w:r w:rsidR="00231D0E">
          <w:rPr>
            <w:noProof/>
            <w:webHidden/>
          </w:rPr>
          <w:tab/>
        </w:r>
        <w:r w:rsidR="00231D0E">
          <w:rPr>
            <w:noProof/>
            <w:webHidden/>
          </w:rPr>
          <w:fldChar w:fldCharType="begin"/>
        </w:r>
        <w:r w:rsidR="00231D0E">
          <w:rPr>
            <w:noProof/>
            <w:webHidden/>
          </w:rPr>
          <w:instrText xml:space="preserve"> PAGEREF _Toc38893334 \h </w:instrText>
        </w:r>
        <w:r w:rsidR="00231D0E">
          <w:rPr>
            <w:noProof/>
            <w:webHidden/>
          </w:rPr>
        </w:r>
        <w:r w:rsidR="00231D0E">
          <w:rPr>
            <w:noProof/>
            <w:webHidden/>
          </w:rPr>
          <w:fldChar w:fldCharType="separate"/>
        </w:r>
        <w:r w:rsidR="00231D0E">
          <w:rPr>
            <w:noProof/>
            <w:webHidden/>
          </w:rPr>
          <w:t>13</w:t>
        </w:r>
        <w:r w:rsidR="00231D0E">
          <w:rPr>
            <w:noProof/>
            <w:webHidden/>
          </w:rPr>
          <w:fldChar w:fldCharType="end"/>
        </w:r>
      </w:hyperlink>
    </w:p>
    <w:p w14:paraId="4CE03D1A" w14:textId="0727C3C3"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5" w:history="1">
        <w:r w:rsidR="00231D0E" w:rsidRPr="00773158">
          <w:rPr>
            <w:rStyle w:val="Lienhypertexte"/>
            <w:noProof/>
            <w:lang w:val="en-US"/>
          </w:rPr>
          <w:t>Figure 14: Example of graph for the hyperbolic extrapolation method</w:t>
        </w:r>
        <w:r w:rsidR="00231D0E">
          <w:rPr>
            <w:noProof/>
            <w:webHidden/>
          </w:rPr>
          <w:tab/>
        </w:r>
        <w:r w:rsidR="00231D0E">
          <w:rPr>
            <w:noProof/>
            <w:webHidden/>
          </w:rPr>
          <w:fldChar w:fldCharType="begin"/>
        </w:r>
        <w:r w:rsidR="00231D0E">
          <w:rPr>
            <w:noProof/>
            <w:webHidden/>
          </w:rPr>
          <w:instrText xml:space="preserve"> PAGEREF _Toc38893335 \h </w:instrText>
        </w:r>
        <w:r w:rsidR="00231D0E">
          <w:rPr>
            <w:noProof/>
            <w:webHidden/>
          </w:rPr>
        </w:r>
        <w:r w:rsidR="00231D0E">
          <w:rPr>
            <w:noProof/>
            <w:webHidden/>
          </w:rPr>
          <w:fldChar w:fldCharType="separate"/>
        </w:r>
        <w:r w:rsidR="00231D0E">
          <w:rPr>
            <w:noProof/>
            <w:webHidden/>
          </w:rPr>
          <w:t>14</w:t>
        </w:r>
        <w:r w:rsidR="00231D0E">
          <w:rPr>
            <w:noProof/>
            <w:webHidden/>
          </w:rPr>
          <w:fldChar w:fldCharType="end"/>
        </w:r>
      </w:hyperlink>
    </w:p>
    <w:p w14:paraId="5194F71F" w14:textId="1D1132B1"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6" w:history="1">
        <w:r w:rsidR="00231D0E" w:rsidRPr="00773158">
          <w:rPr>
            <w:rStyle w:val="Lienhypertexte"/>
            <w:noProof/>
            <w:lang w:val="en-US"/>
          </w:rPr>
          <w:t>Figure 15: Example of a graph to find the creep pressure</w:t>
        </w:r>
        <w:r w:rsidR="00231D0E">
          <w:rPr>
            <w:noProof/>
            <w:webHidden/>
          </w:rPr>
          <w:tab/>
        </w:r>
        <w:r w:rsidR="00231D0E">
          <w:rPr>
            <w:noProof/>
            <w:webHidden/>
          </w:rPr>
          <w:fldChar w:fldCharType="begin"/>
        </w:r>
        <w:r w:rsidR="00231D0E">
          <w:rPr>
            <w:noProof/>
            <w:webHidden/>
          </w:rPr>
          <w:instrText xml:space="preserve"> PAGEREF _Toc38893336 \h </w:instrText>
        </w:r>
        <w:r w:rsidR="00231D0E">
          <w:rPr>
            <w:noProof/>
            <w:webHidden/>
          </w:rPr>
        </w:r>
        <w:r w:rsidR="00231D0E">
          <w:rPr>
            <w:noProof/>
            <w:webHidden/>
          </w:rPr>
          <w:fldChar w:fldCharType="separate"/>
        </w:r>
        <w:r w:rsidR="00231D0E">
          <w:rPr>
            <w:noProof/>
            <w:webHidden/>
          </w:rPr>
          <w:t>15</w:t>
        </w:r>
        <w:r w:rsidR="00231D0E">
          <w:rPr>
            <w:noProof/>
            <w:webHidden/>
          </w:rPr>
          <w:fldChar w:fldCharType="end"/>
        </w:r>
      </w:hyperlink>
    </w:p>
    <w:p w14:paraId="5AD93095" w14:textId="02943B9C"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7" w:history="1">
        <w:r w:rsidR="00231D0E" w:rsidRPr="00773158">
          <w:rPr>
            <w:rStyle w:val="Lienhypertexte"/>
            <w:noProof/>
            <w:lang w:val="en-US"/>
          </w:rPr>
          <w:t>Figure 16: Positions of the pressuremeter tests in the sand tank (top view)</w:t>
        </w:r>
        <w:r w:rsidR="00231D0E">
          <w:rPr>
            <w:noProof/>
            <w:webHidden/>
          </w:rPr>
          <w:tab/>
        </w:r>
        <w:r w:rsidR="00231D0E">
          <w:rPr>
            <w:noProof/>
            <w:webHidden/>
          </w:rPr>
          <w:fldChar w:fldCharType="begin"/>
        </w:r>
        <w:r w:rsidR="00231D0E">
          <w:rPr>
            <w:noProof/>
            <w:webHidden/>
          </w:rPr>
          <w:instrText xml:space="preserve"> PAGEREF _Toc38893337 \h </w:instrText>
        </w:r>
        <w:r w:rsidR="00231D0E">
          <w:rPr>
            <w:noProof/>
            <w:webHidden/>
          </w:rPr>
        </w:r>
        <w:r w:rsidR="00231D0E">
          <w:rPr>
            <w:noProof/>
            <w:webHidden/>
          </w:rPr>
          <w:fldChar w:fldCharType="separate"/>
        </w:r>
        <w:r w:rsidR="00231D0E">
          <w:rPr>
            <w:noProof/>
            <w:webHidden/>
          </w:rPr>
          <w:t>16</w:t>
        </w:r>
        <w:r w:rsidR="00231D0E">
          <w:rPr>
            <w:noProof/>
            <w:webHidden/>
          </w:rPr>
          <w:fldChar w:fldCharType="end"/>
        </w:r>
      </w:hyperlink>
    </w:p>
    <w:p w14:paraId="5929B98A" w14:textId="02B76FBC"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38" w:history="1">
        <w:r w:rsidR="00231D0E" w:rsidRPr="00773158">
          <w:rPr>
            <w:rStyle w:val="Lienhypertexte"/>
            <w:noProof/>
            <w:lang w:val="en-US"/>
          </w:rPr>
          <w:t>Figure 17: Positions of the pressuremeter tests in the cement-treated sand tank (top view)</w:t>
        </w:r>
        <w:r w:rsidR="00231D0E">
          <w:rPr>
            <w:noProof/>
            <w:webHidden/>
          </w:rPr>
          <w:tab/>
        </w:r>
        <w:r w:rsidR="00231D0E">
          <w:rPr>
            <w:noProof/>
            <w:webHidden/>
          </w:rPr>
          <w:fldChar w:fldCharType="begin"/>
        </w:r>
        <w:r w:rsidR="00231D0E">
          <w:rPr>
            <w:noProof/>
            <w:webHidden/>
          </w:rPr>
          <w:instrText xml:space="preserve"> PAGEREF _Toc38893338 \h </w:instrText>
        </w:r>
        <w:r w:rsidR="00231D0E">
          <w:rPr>
            <w:noProof/>
            <w:webHidden/>
          </w:rPr>
        </w:r>
        <w:r w:rsidR="00231D0E">
          <w:rPr>
            <w:noProof/>
            <w:webHidden/>
          </w:rPr>
          <w:fldChar w:fldCharType="separate"/>
        </w:r>
        <w:r w:rsidR="00231D0E">
          <w:rPr>
            <w:noProof/>
            <w:webHidden/>
          </w:rPr>
          <w:t>16</w:t>
        </w:r>
        <w:r w:rsidR="00231D0E">
          <w:rPr>
            <w:noProof/>
            <w:webHidden/>
          </w:rPr>
          <w:fldChar w:fldCharType="end"/>
        </w:r>
      </w:hyperlink>
    </w:p>
    <w:p w14:paraId="57B1C001" w14:textId="4FC8BE5F" w:rsidR="00590FC1" w:rsidRDefault="00590FC1" w:rsidP="00D00D9E">
      <w:pPr>
        <w:rPr>
          <w:sz w:val="26"/>
          <w:u w:val="single"/>
        </w:rPr>
      </w:pPr>
      <w:r>
        <w:rPr>
          <w:sz w:val="26"/>
          <w:u w:val="single"/>
        </w:rPr>
        <w:fldChar w:fldCharType="end"/>
      </w:r>
    </w:p>
    <w:p w14:paraId="4FE1C725" w14:textId="45FD98DE" w:rsidR="00231D0E" w:rsidRDefault="00590FC1">
      <w:pPr>
        <w:pStyle w:val="Tabledesillustrations"/>
        <w:tabs>
          <w:tab w:val="right" w:leader="dot" w:pos="9345"/>
        </w:tabs>
        <w:rPr>
          <w:rFonts w:asciiTheme="minorHAnsi" w:eastAsiaTheme="minorEastAsia" w:hAnsiTheme="minorHAnsi" w:cstheme="minorBidi"/>
          <w:noProof/>
          <w:lang w:eastAsia="fr-FR"/>
        </w:rPr>
      </w:pPr>
      <w:r>
        <w:rPr>
          <w:sz w:val="26"/>
          <w:u w:val="single"/>
        </w:rPr>
        <w:fldChar w:fldCharType="begin"/>
      </w:r>
      <w:r>
        <w:rPr>
          <w:sz w:val="26"/>
          <w:u w:val="single"/>
        </w:rPr>
        <w:instrText xml:space="preserve"> TOC \h \z \c "Tableau" </w:instrText>
      </w:r>
      <w:r>
        <w:rPr>
          <w:sz w:val="26"/>
          <w:u w:val="single"/>
        </w:rPr>
        <w:fldChar w:fldCharType="separate"/>
      </w:r>
      <w:hyperlink w:anchor="_Toc38893339" w:history="1">
        <w:r w:rsidR="00231D0E" w:rsidRPr="00127152">
          <w:rPr>
            <w:rStyle w:val="Lienhypertexte"/>
            <w:noProof/>
            <w:lang w:val="en-US"/>
          </w:rPr>
          <w:t>Tableau 1: Technical specifications of the pressure/volume controller: standard model type 2 GDS instruments ®.</w:t>
        </w:r>
        <w:r w:rsidR="00231D0E">
          <w:rPr>
            <w:noProof/>
            <w:webHidden/>
          </w:rPr>
          <w:tab/>
        </w:r>
        <w:r w:rsidR="00231D0E">
          <w:rPr>
            <w:noProof/>
            <w:webHidden/>
          </w:rPr>
          <w:fldChar w:fldCharType="begin"/>
        </w:r>
        <w:r w:rsidR="00231D0E">
          <w:rPr>
            <w:noProof/>
            <w:webHidden/>
          </w:rPr>
          <w:instrText xml:space="preserve"> PAGEREF _Toc38893339 \h </w:instrText>
        </w:r>
        <w:r w:rsidR="00231D0E">
          <w:rPr>
            <w:noProof/>
            <w:webHidden/>
          </w:rPr>
        </w:r>
        <w:r w:rsidR="00231D0E">
          <w:rPr>
            <w:noProof/>
            <w:webHidden/>
          </w:rPr>
          <w:fldChar w:fldCharType="separate"/>
        </w:r>
        <w:r w:rsidR="00231D0E">
          <w:rPr>
            <w:noProof/>
            <w:webHidden/>
          </w:rPr>
          <w:t>3</w:t>
        </w:r>
        <w:r w:rsidR="00231D0E">
          <w:rPr>
            <w:noProof/>
            <w:webHidden/>
          </w:rPr>
          <w:fldChar w:fldCharType="end"/>
        </w:r>
      </w:hyperlink>
    </w:p>
    <w:p w14:paraId="23A1B753" w14:textId="7BE39EF1" w:rsidR="00231D0E" w:rsidRDefault="00BA2CE3">
      <w:pPr>
        <w:pStyle w:val="Tabledesillustrations"/>
        <w:tabs>
          <w:tab w:val="right" w:leader="dot" w:pos="9345"/>
        </w:tabs>
        <w:rPr>
          <w:rFonts w:asciiTheme="minorHAnsi" w:eastAsiaTheme="minorEastAsia" w:hAnsiTheme="minorHAnsi" w:cstheme="minorBidi"/>
          <w:noProof/>
          <w:lang w:eastAsia="fr-FR"/>
        </w:rPr>
      </w:pPr>
      <w:hyperlink w:anchor="_Toc38893340" w:history="1">
        <w:r w:rsidR="00231D0E" w:rsidRPr="00127152">
          <w:rPr>
            <w:rStyle w:val="Lienhypertexte"/>
            <w:noProof/>
            <w:lang w:val="en-US"/>
          </w:rPr>
          <w:t>Tableau 2: First results of pressuremeter tests on sand and cement-treated sand</w:t>
        </w:r>
        <w:r w:rsidR="00231D0E">
          <w:rPr>
            <w:noProof/>
            <w:webHidden/>
          </w:rPr>
          <w:tab/>
        </w:r>
        <w:r w:rsidR="00231D0E">
          <w:rPr>
            <w:noProof/>
            <w:webHidden/>
          </w:rPr>
          <w:fldChar w:fldCharType="begin"/>
        </w:r>
        <w:r w:rsidR="00231D0E">
          <w:rPr>
            <w:noProof/>
            <w:webHidden/>
          </w:rPr>
          <w:instrText xml:space="preserve"> PAGEREF _Toc38893340 \h </w:instrText>
        </w:r>
        <w:r w:rsidR="00231D0E">
          <w:rPr>
            <w:noProof/>
            <w:webHidden/>
          </w:rPr>
        </w:r>
        <w:r w:rsidR="00231D0E">
          <w:rPr>
            <w:noProof/>
            <w:webHidden/>
          </w:rPr>
          <w:fldChar w:fldCharType="separate"/>
        </w:r>
        <w:r w:rsidR="00231D0E">
          <w:rPr>
            <w:noProof/>
            <w:webHidden/>
          </w:rPr>
          <w:t>17</w:t>
        </w:r>
        <w:r w:rsidR="00231D0E">
          <w:rPr>
            <w:noProof/>
            <w:webHidden/>
          </w:rPr>
          <w:fldChar w:fldCharType="end"/>
        </w:r>
      </w:hyperlink>
    </w:p>
    <w:p w14:paraId="6BC655EC" w14:textId="1E737F27" w:rsidR="00B35C41" w:rsidRDefault="00590FC1">
      <w:pPr>
        <w:rPr>
          <w:sz w:val="26"/>
          <w:u w:val="single"/>
        </w:rPr>
        <w:sectPr w:rsidR="00B35C41" w:rsidSect="00B35C41">
          <w:headerReference w:type="even" r:id="rId13"/>
          <w:headerReference w:type="default" r:id="rId14"/>
          <w:footerReference w:type="even" r:id="rId15"/>
          <w:footerReference w:type="default" r:id="rId16"/>
          <w:headerReference w:type="first" r:id="rId17"/>
          <w:footerReference w:type="first" r:id="rId18"/>
          <w:pgSz w:w="11906" w:h="16838"/>
          <w:pgMar w:top="1134" w:right="850" w:bottom="1134" w:left="1701" w:header="709" w:footer="709" w:gutter="0"/>
          <w:pgNumType w:start="1"/>
          <w:cols w:space="708"/>
          <w:docGrid w:linePitch="360"/>
        </w:sectPr>
      </w:pPr>
      <w:r>
        <w:rPr>
          <w:sz w:val="26"/>
          <w:u w:val="single"/>
        </w:rPr>
        <w:fldChar w:fldCharType="end"/>
      </w:r>
    </w:p>
    <w:p w14:paraId="342C5212" w14:textId="714128C7" w:rsidR="00113C3F" w:rsidRPr="00B35C41" w:rsidRDefault="00113C3F">
      <w:pPr>
        <w:rPr>
          <w:sz w:val="26"/>
          <w:u w:val="single"/>
        </w:rPr>
      </w:pPr>
    </w:p>
    <w:p w14:paraId="1B184186" w14:textId="28EA00C5" w:rsidR="00926F7C" w:rsidRPr="00895153" w:rsidRDefault="003348FA" w:rsidP="00895153">
      <w:pPr>
        <w:pStyle w:val="Titre2"/>
        <w:numPr>
          <w:ilvl w:val="0"/>
          <w:numId w:val="7"/>
        </w:numPr>
        <w:rPr>
          <w:lang w:val="en-US"/>
        </w:rPr>
      </w:pPr>
      <w:bookmarkStart w:id="1" w:name="_Toc38893302"/>
      <w:r w:rsidRPr="00895153">
        <w:rPr>
          <w:lang w:val="en-US"/>
        </w:rPr>
        <w:t xml:space="preserve">General outline of the </w:t>
      </w:r>
      <w:proofErr w:type="spellStart"/>
      <w:r w:rsidRPr="00895153">
        <w:rPr>
          <w:lang w:val="en-US"/>
        </w:rPr>
        <w:t>pressuremeter</w:t>
      </w:r>
      <w:proofErr w:type="spellEnd"/>
      <w:r w:rsidR="004921CB" w:rsidRPr="00895153">
        <w:rPr>
          <w:lang w:val="en-US"/>
        </w:rPr>
        <w:t xml:space="preserve"> and added value of this method</w:t>
      </w:r>
      <w:bookmarkEnd w:id="1"/>
      <w:r w:rsidR="004921CB" w:rsidRPr="00895153">
        <w:rPr>
          <w:lang w:val="en-US"/>
        </w:rPr>
        <w:t xml:space="preserve"> </w:t>
      </w:r>
    </w:p>
    <w:p w14:paraId="30C97A50" w14:textId="77777777" w:rsidR="00926F7C" w:rsidRPr="00375569" w:rsidRDefault="003348FA">
      <w:pPr>
        <w:spacing w:line="200" w:lineRule="atLeast"/>
        <w:rPr>
          <w:lang w:val="en-US"/>
        </w:rPr>
      </w:pPr>
      <w:r w:rsidRPr="00375569">
        <w:rPr>
          <w:lang w:val="en-US"/>
        </w:rPr>
        <w:t xml:space="preserve">The </w:t>
      </w:r>
      <w:proofErr w:type="spellStart"/>
      <w:r w:rsidRPr="00375569">
        <w:rPr>
          <w:lang w:val="en-US"/>
        </w:rPr>
        <w:t>pressuremeter</w:t>
      </w:r>
      <w:proofErr w:type="spellEnd"/>
      <w:r w:rsidRPr="00375569">
        <w:rPr>
          <w:lang w:val="en-US"/>
        </w:rPr>
        <w:t xml:space="preserve"> or </w:t>
      </w:r>
      <w:proofErr w:type="spellStart"/>
      <w:r w:rsidRPr="00375569">
        <w:rPr>
          <w:lang w:val="en-US"/>
        </w:rPr>
        <w:t>Pressuremeter</w:t>
      </w:r>
      <w:proofErr w:type="spellEnd"/>
      <w:r w:rsidRPr="00375569">
        <w:rPr>
          <w:lang w:val="en-US"/>
        </w:rPr>
        <w:t xml:space="preserve"> </w:t>
      </w:r>
      <w:proofErr w:type="spellStart"/>
      <w:r w:rsidRPr="00375569">
        <w:rPr>
          <w:lang w:val="en-US"/>
        </w:rPr>
        <w:t>Ménard</w:t>
      </w:r>
      <w:proofErr w:type="spellEnd"/>
      <w:r w:rsidRPr="00375569">
        <w:rPr>
          <w:lang w:val="en-US"/>
        </w:rPr>
        <w:t xml:space="preserve"> was created by </w:t>
      </w:r>
      <w:proofErr w:type="spellStart"/>
      <w:r w:rsidRPr="00375569">
        <w:rPr>
          <w:lang w:val="en-US"/>
        </w:rPr>
        <w:t>Kôgler</w:t>
      </w:r>
      <w:proofErr w:type="spellEnd"/>
      <w:r w:rsidRPr="00375569">
        <w:rPr>
          <w:lang w:val="en-US"/>
        </w:rPr>
        <w:t xml:space="preserve"> in 1934 and redesigned in France in 1955 by Louis </w:t>
      </w:r>
      <w:proofErr w:type="spellStart"/>
      <w:r w:rsidRPr="00375569">
        <w:rPr>
          <w:lang w:val="en-US"/>
        </w:rPr>
        <w:t>Ménard</w:t>
      </w:r>
      <w:proofErr w:type="spellEnd"/>
      <w:r w:rsidRPr="00375569">
        <w:rPr>
          <w:lang w:val="en-US"/>
        </w:rPr>
        <w:t>.</w:t>
      </w:r>
    </w:p>
    <w:p w14:paraId="3C660C0E" w14:textId="77777777" w:rsidR="00926F7C" w:rsidRPr="00375569" w:rsidRDefault="003348FA">
      <w:pPr>
        <w:spacing w:line="200" w:lineRule="atLeast"/>
        <w:rPr>
          <w:lang w:val="en-US"/>
        </w:rPr>
      </w:pPr>
      <w:r w:rsidRPr="00375569">
        <w:rPr>
          <w:lang w:val="en-US"/>
        </w:rPr>
        <w:t xml:space="preserve">The </w:t>
      </w:r>
      <w:proofErr w:type="spellStart"/>
      <w:r w:rsidRPr="00375569">
        <w:rPr>
          <w:lang w:val="en-US"/>
        </w:rPr>
        <w:t>pressuremeter</w:t>
      </w:r>
      <w:proofErr w:type="spellEnd"/>
      <w:r w:rsidRPr="00375569">
        <w:rPr>
          <w:lang w:val="en-US"/>
        </w:rPr>
        <w:t xml:space="preserve"> is commonly used to design shallow and deep foundations according to French and European standards NF P 94-261 et NF P 94-262 (Eurocode 7) and to assess soil settlements. </w:t>
      </w:r>
    </w:p>
    <w:p w14:paraId="31E957C5" w14:textId="77777777" w:rsidR="00926F7C" w:rsidRPr="00375569" w:rsidRDefault="003348FA">
      <w:pPr>
        <w:spacing w:line="200" w:lineRule="atLeast"/>
        <w:rPr>
          <w:lang w:val="en-US"/>
        </w:rPr>
      </w:pPr>
      <w:proofErr w:type="spellStart"/>
      <w:r w:rsidRPr="00375569">
        <w:rPr>
          <w:lang w:val="en-US"/>
        </w:rPr>
        <w:t>Pressuremeter</w:t>
      </w:r>
      <w:proofErr w:type="spellEnd"/>
      <w:r w:rsidRPr="00375569">
        <w:rPr>
          <w:lang w:val="en-US"/>
        </w:rPr>
        <w:t xml:space="preserve"> tests allow to obtain three main </w:t>
      </w:r>
      <w:proofErr w:type="gramStart"/>
      <w:r w:rsidRPr="00375569">
        <w:rPr>
          <w:lang w:val="en-US"/>
        </w:rPr>
        <w:t>characteristics  (</w:t>
      </w:r>
      <w:proofErr w:type="gramEnd"/>
      <w:r w:rsidRPr="00375569">
        <w:rPr>
          <w:lang w:val="en-US"/>
        </w:rPr>
        <w:t xml:space="preserve">that will be described more precisely below) through the device shown in Fig.1 and 2 </w:t>
      </w:r>
    </w:p>
    <w:p w14:paraId="5FD8DC82" w14:textId="77777777" w:rsidR="00926F7C" w:rsidRPr="00375569" w:rsidRDefault="003348FA">
      <w:pPr>
        <w:numPr>
          <w:ilvl w:val="0"/>
          <w:numId w:val="3"/>
        </w:numPr>
        <w:tabs>
          <w:tab w:val="left" w:pos="720"/>
        </w:tabs>
        <w:spacing w:line="200" w:lineRule="atLeast"/>
        <w:rPr>
          <w:lang w:val="en-US"/>
        </w:rPr>
      </w:pPr>
      <w:r w:rsidRPr="00375569">
        <w:rPr>
          <w:lang w:val="en-US"/>
        </w:rPr>
        <w:t>E</w:t>
      </w:r>
      <w:r w:rsidRPr="00375569">
        <w:rPr>
          <w:vertAlign w:val="subscript"/>
          <w:lang w:val="en-US"/>
        </w:rPr>
        <w:t>M</w:t>
      </w:r>
      <w:r w:rsidRPr="00375569">
        <w:rPr>
          <w:lang w:val="en-US"/>
        </w:rPr>
        <w:t xml:space="preserve">: </w:t>
      </w:r>
      <w:proofErr w:type="spellStart"/>
      <w:r w:rsidRPr="00375569">
        <w:rPr>
          <w:lang w:val="en-US"/>
        </w:rPr>
        <w:t>Pressuremeter</w:t>
      </w:r>
      <w:proofErr w:type="spellEnd"/>
      <w:r w:rsidRPr="00375569">
        <w:rPr>
          <w:lang w:val="en-US"/>
        </w:rPr>
        <w:t xml:space="preserve"> Modulus characterizing the pseudo-elastic behavior of a soil</w:t>
      </w:r>
    </w:p>
    <w:p w14:paraId="1D904D0E" w14:textId="77777777" w:rsidR="00926F7C" w:rsidRPr="00375569" w:rsidRDefault="003348FA">
      <w:pPr>
        <w:numPr>
          <w:ilvl w:val="0"/>
          <w:numId w:val="3"/>
        </w:numPr>
        <w:tabs>
          <w:tab w:val="left" w:pos="720"/>
        </w:tabs>
        <w:spacing w:line="200" w:lineRule="atLeast"/>
        <w:rPr>
          <w:lang w:val="en-US"/>
        </w:rPr>
      </w:pPr>
      <w:proofErr w:type="gramStart"/>
      <w:r w:rsidRPr="00375569">
        <w:rPr>
          <w:lang w:val="en-US"/>
        </w:rPr>
        <w:t>P</w:t>
      </w:r>
      <w:r w:rsidRPr="00375569">
        <w:rPr>
          <w:vertAlign w:val="subscript"/>
          <w:lang w:val="en-US"/>
        </w:rPr>
        <w:t>l</w:t>
      </w:r>
      <w:r w:rsidRPr="00375569">
        <w:rPr>
          <w:lang w:val="en-US"/>
        </w:rPr>
        <w:t> :</w:t>
      </w:r>
      <w:proofErr w:type="gramEnd"/>
      <w:r w:rsidRPr="00375569">
        <w:rPr>
          <w:lang w:val="en-US"/>
        </w:rPr>
        <w:t xml:space="preserve"> Limit pressure defining the strength of a soil</w:t>
      </w:r>
    </w:p>
    <w:p w14:paraId="43E8E628" w14:textId="77777777" w:rsidR="00926F7C" w:rsidRPr="00375569" w:rsidRDefault="003348FA">
      <w:pPr>
        <w:numPr>
          <w:ilvl w:val="0"/>
          <w:numId w:val="3"/>
        </w:numPr>
        <w:tabs>
          <w:tab w:val="left" w:pos="720"/>
        </w:tabs>
        <w:spacing w:line="200" w:lineRule="atLeast"/>
        <w:rPr>
          <w:lang w:val="en-US"/>
        </w:rPr>
      </w:pPr>
      <w:proofErr w:type="spellStart"/>
      <w:proofErr w:type="gramStart"/>
      <w:r w:rsidRPr="00375569">
        <w:rPr>
          <w:lang w:val="en-US"/>
        </w:rPr>
        <w:t>P</w:t>
      </w:r>
      <w:r w:rsidRPr="00375569">
        <w:rPr>
          <w:vertAlign w:val="subscript"/>
          <w:lang w:val="en-US"/>
        </w:rPr>
        <w:t>f</w:t>
      </w:r>
      <w:proofErr w:type="spellEnd"/>
      <w:r w:rsidRPr="00375569">
        <w:rPr>
          <w:lang w:val="en-US"/>
        </w:rPr>
        <w:t xml:space="preserve"> :</w:t>
      </w:r>
      <w:proofErr w:type="gramEnd"/>
      <w:r w:rsidRPr="00375569">
        <w:rPr>
          <w:lang w:val="en-US"/>
        </w:rPr>
        <w:t xml:space="preserve"> Creep pressure which is the limit between pseudo-elastic behavior and plastic phase of a soil</w:t>
      </w:r>
    </w:p>
    <w:p w14:paraId="58D25EBA" w14:textId="05719AB4" w:rsidR="00926F7C" w:rsidRPr="00375569" w:rsidRDefault="003348FA">
      <w:pPr>
        <w:spacing w:line="200" w:lineRule="atLeast"/>
        <w:rPr>
          <w:lang w:val="en-US"/>
        </w:rPr>
      </w:pPr>
      <w:r w:rsidRPr="00375569">
        <w:rPr>
          <w:lang w:val="en-US"/>
        </w:rPr>
        <w:t xml:space="preserve">This test is very useful to obtain the deformability of a soil via its modulus. It could provide an interesting link with constitutive models. </w:t>
      </w:r>
    </w:p>
    <w:p w14:paraId="1988E961" w14:textId="7736CE38" w:rsidR="00926F7C" w:rsidRPr="004921CB" w:rsidRDefault="003348FA" w:rsidP="009043EB">
      <w:pPr>
        <w:spacing w:line="200" w:lineRule="atLeast"/>
        <w:jc w:val="center"/>
        <w:rPr>
          <w:sz w:val="18"/>
          <w:lang w:val="en-US"/>
        </w:rPr>
      </w:pPr>
      <w:r>
        <w:rPr>
          <w:noProof/>
        </w:rPr>
        <mc:AlternateContent>
          <mc:Choice Requires="wpg">
            <w:drawing>
              <wp:inline distT="0" distB="0" distL="0" distR="0" wp14:anchorId="2D8B7FAB" wp14:editId="5BAD8A00">
                <wp:extent cx="5715000" cy="44481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19"/>
                        <a:stretch/>
                      </pic:blipFill>
                      <pic:spPr bwMode="auto">
                        <a:xfrm>
                          <a:off x="0" y="0"/>
                          <a:ext cx="5715000" cy="44481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50.0pt;height:350.2pt;" stroked="false">
                <v:path textboxrect="0,0,0,0"/>
                <v:imagedata r:id="rId20" o:title=""/>
              </v:shape>
            </w:pict>
          </mc:Fallback>
        </mc:AlternateContent>
      </w:r>
    </w:p>
    <w:p w14:paraId="346DDF9E" w14:textId="46CB9CF5" w:rsidR="00926F7C" w:rsidRPr="00E83694" w:rsidRDefault="003348FA" w:rsidP="009043EB">
      <w:pPr>
        <w:pStyle w:val="Lgende"/>
        <w:jc w:val="center"/>
        <w:rPr>
          <w:lang w:val="en-US"/>
        </w:rPr>
      </w:pPr>
      <w:bookmarkStart w:id="2" w:name="_Toc38893322"/>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1</w:t>
      </w:r>
      <w:r>
        <w:fldChar w:fldCharType="end"/>
      </w:r>
      <w:r w:rsidRPr="00E83694">
        <w:rPr>
          <w:lang w:val="en-US"/>
        </w:rPr>
        <w:t xml:space="preserve">: Diagram of the </w:t>
      </w:r>
      <w:proofErr w:type="spellStart"/>
      <w:r w:rsidRPr="00E83694">
        <w:rPr>
          <w:lang w:val="en-US"/>
        </w:rPr>
        <w:t>pressuremeter</w:t>
      </w:r>
      <w:proofErr w:type="spellEnd"/>
      <w:r w:rsidRPr="00E83694">
        <w:rPr>
          <w:lang w:val="en-US"/>
        </w:rPr>
        <w:t xml:space="preserve"> apparatus</w:t>
      </w:r>
      <w:bookmarkEnd w:id="2"/>
    </w:p>
    <w:p w14:paraId="76287EC5" w14:textId="77777777" w:rsidR="00926F7C" w:rsidRPr="00E83694" w:rsidRDefault="00926F7C">
      <w:pPr>
        <w:spacing w:line="200" w:lineRule="atLeast"/>
        <w:rPr>
          <w:lang w:val="en-US"/>
        </w:rPr>
      </w:pPr>
    </w:p>
    <w:p w14:paraId="0A944B9F" w14:textId="77777777" w:rsidR="00926F7C" w:rsidRDefault="003348FA" w:rsidP="009043EB">
      <w:pPr>
        <w:spacing w:line="200" w:lineRule="atLeast"/>
        <w:jc w:val="center"/>
      </w:pPr>
      <w:r>
        <w:rPr>
          <w:noProof/>
        </w:rPr>
        <w:lastRenderedPageBreak/>
        <mc:AlternateContent>
          <mc:Choice Requires="wpg">
            <w:drawing>
              <wp:inline distT="0" distB="0" distL="0" distR="0" wp14:anchorId="2B941BC3" wp14:editId="6BF9C1AF">
                <wp:extent cx="4492965" cy="35793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21"/>
                        <a:stretch/>
                      </pic:blipFill>
                      <pic:spPr bwMode="auto">
                        <a:xfrm>
                          <a:off x="0" y="0"/>
                          <a:ext cx="4492964" cy="357939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53.8pt;height:281.8pt;" stroked="false">
                <v:path textboxrect="0,0,0,0"/>
                <v:imagedata r:id="rId22" o:title=""/>
              </v:shape>
            </w:pict>
          </mc:Fallback>
        </mc:AlternateContent>
      </w:r>
    </w:p>
    <w:p w14:paraId="7625D692" w14:textId="55E0EBD6" w:rsidR="00926F7C" w:rsidRDefault="003348FA" w:rsidP="009043EB">
      <w:pPr>
        <w:pStyle w:val="Lgende"/>
        <w:jc w:val="center"/>
        <w:rPr>
          <w:lang w:val="en-US"/>
        </w:rPr>
      </w:pPr>
      <w:bookmarkStart w:id="3" w:name="_Toc38893323"/>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2</w:t>
      </w:r>
      <w:r>
        <w:fldChar w:fldCharType="end"/>
      </w:r>
      <w:r w:rsidRPr="00E83694">
        <w:rPr>
          <w:lang w:val="en-US"/>
        </w:rPr>
        <w:t>: Focus on the internal mechanism of the probe.</w:t>
      </w:r>
      <w:bookmarkEnd w:id="3"/>
    </w:p>
    <w:p w14:paraId="69D7DBBA" w14:textId="65D478C6" w:rsidR="004921CB" w:rsidRPr="004921CB" w:rsidRDefault="004921CB" w:rsidP="004921CB">
      <w:pPr>
        <w:spacing w:line="200" w:lineRule="atLeast"/>
        <w:rPr>
          <w:lang w:val="en-US"/>
        </w:rPr>
      </w:pPr>
      <w:r w:rsidRPr="00375569">
        <w:rPr>
          <w:lang w:val="en-US"/>
        </w:rPr>
        <w:t>In the literature however, only one reference (</w:t>
      </w:r>
      <w:proofErr w:type="spellStart"/>
      <w:r w:rsidRPr="00375569">
        <w:rPr>
          <w:lang w:val="en-US"/>
        </w:rPr>
        <w:t>Herrier</w:t>
      </w:r>
      <w:proofErr w:type="spellEnd"/>
      <w:r w:rsidRPr="00375569">
        <w:rPr>
          <w:lang w:val="en-US"/>
        </w:rPr>
        <w:t xml:space="preserve"> et al., 2013) presenting </w:t>
      </w:r>
      <w:proofErr w:type="spellStart"/>
      <w:r w:rsidRPr="00375569">
        <w:rPr>
          <w:lang w:val="en-US"/>
        </w:rPr>
        <w:t>pressuremeter</w:t>
      </w:r>
      <w:proofErr w:type="spellEnd"/>
      <w:r w:rsidRPr="00375569">
        <w:rPr>
          <w:lang w:val="en-US"/>
        </w:rPr>
        <w:t xml:space="preserve"> tests’ results on treated soils was found. </w:t>
      </w:r>
    </w:p>
    <w:p w14:paraId="26856018" w14:textId="77777777" w:rsidR="004921CB" w:rsidRDefault="004921CB" w:rsidP="004921CB">
      <w:pPr>
        <w:keepNext/>
        <w:jc w:val="center"/>
      </w:pPr>
      <w:r>
        <w:rPr>
          <w:noProof/>
        </w:rPr>
        <w:drawing>
          <wp:inline distT="0" distB="0" distL="0" distR="0" wp14:anchorId="49548E60" wp14:editId="4BE6D8C8">
            <wp:extent cx="4904740" cy="1543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345" t="71157" r="58829" b="16637"/>
                    <a:stretch/>
                  </pic:blipFill>
                  <pic:spPr bwMode="auto">
                    <a:xfrm>
                      <a:off x="0" y="0"/>
                      <a:ext cx="4934575" cy="1552436"/>
                    </a:xfrm>
                    <a:prstGeom prst="rect">
                      <a:avLst/>
                    </a:prstGeom>
                    <a:ln>
                      <a:noFill/>
                    </a:ln>
                    <a:extLst>
                      <a:ext uri="{53640926-AAD7-44D8-BBD7-CCE9431645EC}">
                        <a14:shadowObscured xmlns:a14="http://schemas.microsoft.com/office/drawing/2010/main"/>
                      </a:ext>
                    </a:extLst>
                  </pic:spPr>
                </pic:pic>
              </a:graphicData>
            </a:graphic>
          </wp:inline>
        </w:drawing>
      </w:r>
    </w:p>
    <w:p w14:paraId="3BA91E80" w14:textId="1C37300D" w:rsidR="004921CB" w:rsidRDefault="004921CB" w:rsidP="004921CB">
      <w:pPr>
        <w:pStyle w:val="Lgende"/>
        <w:jc w:val="center"/>
      </w:pPr>
      <w:bookmarkStart w:id="4" w:name="_Toc38893324"/>
      <w:r>
        <w:t xml:space="preserve">Figure </w:t>
      </w:r>
      <w:r w:rsidR="00BA2CE3">
        <w:fldChar w:fldCharType="begin"/>
      </w:r>
      <w:r w:rsidR="00BA2CE3">
        <w:instrText xml:space="preserve"> SEQ Figure \* ARABIC </w:instrText>
      </w:r>
      <w:r w:rsidR="00BA2CE3">
        <w:fldChar w:fldCharType="separate"/>
      </w:r>
      <w:r w:rsidR="00211AA8">
        <w:rPr>
          <w:noProof/>
        </w:rPr>
        <w:t>3</w:t>
      </w:r>
      <w:r w:rsidR="00BA2CE3">
        <w:rPr>
          <w:noProof/>
        </w:rPr>
        <w:fldChar w:fldCharType="end"/>
      </w:r>
      <w:r>
        <w:t xml:space="preserve">: </w:t>
      </w:r>
      <w:r w:rsidRPr="00021426">
        <w:t>Résultats d'essais pressiométriques sur sols traités et non traités après 28 jours et 6 mois (</w:t>
      </w:r>
      <w:proofErr w:type="spellStart"/>
      <w:r w:rsidRPr="00021426">
        <w:t>Herrier</w:t>
      </w:r>
      <w:proofErr w:type="spellEnd"/>
      <w:r w:rsidRPr="00021426">
        <w:t xml:space="preserve"> et al., 2013)</w:t>
      </w:r>
      <w:bookmarkEnd w:id="4"/>
    </w:p>
    <w:p w14:paraId="24A587A4" w14:textId="77777777" w:rsidR="00926F7C" w:rsidRPr="004921CB" w:rsidRDefault="00926F7C">
      <w:pPr>
        <w:spacing w:line="200" w:lineRule="atLeast"/>
      </w:pPr>
    </w:p>
    <w:p w14:paraId="1D2E0B36" w14:textId="77777777" w:rsidR="00A81C0C" w:rsidRDefault="00A81C0C">
      <w:pPr>
        <w:rPr>
          <w:sz w:val="34"/>
        </w:rPr>
      </w:pPr>
      <w:r>
        <w:br w:type="page"/>
      </w:r>
    </w:p>
    <w:p w14:paraId="7D5167EE" w14:textId="37965455" w:rsidR="00926F7C" w:rsidRPr="00895153" w:rsidRDefault="003348FA" w:rsidP="00895153">
      <w:pPr>
        <w:pStyle w:val="Titre2"/>
        <w:numPr>
          <w:ilvl w:val="0"/>
          <w:numId w:val="7"/>
        </w:numPr>
      </w:pPr>
      <w:bookmarkStart w:id="5" w:name="_Toc38893303"/>
      <w:commentRangeStart w:id="6"/>
      <w:r w:rsidRPr="00895153">
        <w:lastRenderedPageBreak/>
        <w:t xml:space="preserve">Equipment in </w:t>
      </w:r>
      <w:proofErr w:type="spellStart"/>
      <w:r w:rsidRPr="00895153">
        <w:t>our</w:t>
      </w:r>
      <w:proofErr w:type="spellEnd"/>
      <w:r w:rsidRPr="00895153">
        <w:t xml:space="preserve"> </w:t>
      </w:r>
      <w:proofErr w:type="spellStart"/>
      <w:r w:rsidRPr="00895153">
        <w:t>lab</w:t>
      </w:r>
      <w:commentRangeEnd w:id="6"/>
      <w:proofErr w:type="spellEnd"/>
      <w:r>
        <w:commentReference w:id="6"/>
      </w:r>
      <w:bookmarkEnd w:id="5"/>
    </w:p>
    <w:p w14:paraId="0B051818" w14:textId="77777777" w:rsidR="00926F7C" w:rsidRDefault="003348FA">
      <w:pPr>
        <w:pStyle w:val="Paragraphedeliste"/>
        <w:numPr>
          <w:ilvl w:val="0"/>
          <w:numId w:val="1"/>
        </w:numPr>
      </w:pPr>
      <w:r>
        <w:t xml:space="preserve">A pressure volume </w:t>
      </w:r>
      <w:commentRangeStart w:id="7"/>
      <w:proofErr w:type="spellStart"/>
      <w:r>
        <w:t>controller</w:t>
      </w:r>
      <w:commentRangeEnd w:id="7"/>
      <w:proofErr w:type="spellEnd"/>
      <w:r>
        <w:commentReference w:id="7"/>
      </w:r>
      <w:r>
        <w:t xml:space="preserve"> </w:t>
      </w:r>
    </w:p>
    <w:p w14:paraId="72A846FF" w14:textId="77777777" w:rsidR="009043EB" w:rsidRDefault="003348FA" w:rsidP="009043EB">
      <w:pPr>
        <w:pStyle w:val="Paragraphedeliste"/>
        <w:keepNext/>
        <w:ind w:left="709"/>
      </w:pPr>
      <w:r>
        <w:rPr>
          <w:noProof/>
        </w:rPr>
        <mc:AlternateContent>
          <mc:Choice Requires="wpg">
            <w:drawing>
              <wp:inline distT="0" distB="0" distL="0" distR="0" wp14:anchorId="6788391A" wp14:editId="70039540">
                <wp:extent cx="5227492" cy="1413994"/>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24"/>
                        <a:stretch/>
                      </pic:blipFill>
                      <pic:spPr bwMode="auto">
                        <a:xfrm>
                          <a:off x="0" y="0"/>
                          <a:ext cx="5227490" cy="141399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11.6pt;height:111.3pt;" stroked="false">
                <v:path textboxrect="0,0,0,0"/>
                <v:imagedata r:id="rId25" o:title=""/>
              </v:shape>
            </w:pict>
          </mc:Fallback>
        </mc:AlternateContent>
      </w:r>
    </w:p>
    <w:p w14:paraId="2C7E69A8" w14:textId="417EFEA2" w:rsidR="00926F7C" w:rsidRPr="009043EB" w:rsidRDefault="009043EB" w:rsidP="009043EB">
      <w:pPr>
        <w:pStyle w:val="Lgende"/>
        <w:jc w:val="center"/>
        <w:rPr>
          <w:u w:val="single"/>
          <w:lang w:val="en-US"/>
        </w:rPr>
      </w:pPr>
      <w:bookmarkStart w:id="8" w:name="_Toc38893325"/>
      <w:r w:rsidRPr="009043EB">
        <w:rPr>
          <w:lang w:val="en-US"/>
        </w:rPr>
        <w:t xml:space="preserve">Figure </w:t>
      </w:r>
      <w:r>
        <w:fldChar w:fldCharType="begin"/>
      </w:r>
      <w:r w:rsidRPr="009043EB">
        <w:rPr>
          <w:lang w:val="en-US"/>
        </w:rPr>
        <w:instrText xml:space="preserve"> SEQ Figure \* ARABIC </w:instrText>
      </w:r>
      <w:r>
        <w:fldChar w:fldCharType="separate"/>
      </w:r>
      <w:r w:rsidR="00211AA8">
        <w:rPr>
          <w:noProof/>
          <w:lang w:val="en-US"/>
        </w:rPr>
        <w:t>4</w:t>
      </w:r>
      <w:r>
        <w:fldChar w:fldCharType="end"/>
      </w:r>
      <w:r w:rsidRPr="009043EB">
        <w:rPr>
          <w:lang w:val="en-US"/>
        </w:rPr>
        <w:t xml:space="preserve"> : </w:t>
      </w:r>
      <w:r w:rsidRPr="00E83694">
        <w:rPr>
          <w:lang w:val="en-US"/>
        </w:rPr>
        <w:t>Example of a volume-pressure controller (GDS)</w:t>
      </w:r>
      <w:bookmarkEnd w:id="8"/>
    </w:p>
    <w:p w14:paraId="35A24774" w14:textId="02B2CB25" w:rsidR="00926F7C" w:rsidRPr="00E83694" w:rsidRDefault="00926F7C">
      <w:pPr>
        <w:rPr>
          <w:lang w:val="en-US"/>
        </w:rPr>
      </w:pPr>
    </w:p>
    <w:p w14:paraId="096E616A" w14:textId="632A9078" w:rsidR="009043EB" w:rsidRPr="009043EB" w:rsidRDefault="009043EB" w:rsidP="009043EB">
      <w:pPr>
        <w:pStyle w:val="Lgende"/>
        <w:keepNext/>
        <w:rPr>
          <w:lang w:val="en-US"/>
        </w:rPr>
      </w:pPr>
      <w:bookmarkStart w:id="9" w:name="_Toc38893339"/>
      <w:r w:rsidRPr="009043EB">
        <w:rPr>
          <w:lang w:val="en-US"/>
        </w:rPr>
        <w:t xml:space="preserve">Tableau </w:t>
      </w:r>
      <w:r>
        <w:fldChar w:fldCharType="begin"/>
      </w:r>
      <w:r w:rsidRPr="009043EB">
        <w:rPr>
          <w:lang w:val="en-US"/>
        </w:rPr>
        <w:instrText xml:space="preserve"> SEQ Tableau \* ARABIC </w:instrText>
      </w:r>
      <w:r>
        <w:fldChar w:fldCharType="separate"/>
      </w:r>
      <w:r w:rsidR="00AA58F8">
        <w:rPr>
          <w:noProof/>
          <w:lang w:val="en-US"/>
        </w:rPr>
        <w:t>1</w:t>
      </w:r>
      <w:r>
        <w:fldChar w:fldCharType="end"/>
      </w:r>
      <w:r w:rsidRPr="009043EB">
        <w:rPr>
          <w:lang w:val="en-US"/>
        </w:rPr>
        <w:t>: Technical specifications of the pressure/volume controller: standard model type 2 GDS instruments ®.</w:t>
      </w:r>
      <w:bookmarkEnd w:id="9"/>
    </w:p>
    <w:tbl>
      <w:tblPr>
        <w:tblStyle w:val="Grilledutableau"/>
        <w:tblW w:w="0" w:type="auto"/>
        <w:tblLook w:val="04A0" w:firstRow="1" w:lastRow="0" w:firstColumn="1" w:lastColumn="0" w:noHBand="0" w:noVBand="1"/>
      </w:tblPr>
      <w:tblGrid>
        <w:gridCol w:w="4677"/>
        <w:gridCol w:w="4668"/>
      </w:tblGrid>
      <w:tr w:rsidR="00926F7C" w14:paraId="537A4A2D" w14:textId="77777777" w:rsidTr="009043EB">
        <w:tc>
          <w:tcPr>
            <w:tcW w:w="4677" w:type="dxa"/>
          </w:tcPr>
          <w:p w14:paraId="2D9BFDEA" w14:textId="77777777" w:rsidR="00926F7C" w:rsidRDefault="003348FA">
            <w:r>
              <w:t>Pressure range</w:t>
            </w:r>
          </w:p>
        </w:tc>
        <w:tc>
          <w:tcPr>
            <w:tcW w:w="4668" w:type="dxa"/>
          </w:tcPr>
          <w:p w14:paraId="5468CC81" w14:textId="77777777" w:rsidR="00926F7C" w:rsidRDefault="003348FA">
            <w:r>
              <w:t>0-3000 kPa</w:t>
            </w:r>
          </w:p>
        </w:tc>
      </w:tr>
      <w:tr w:rsidR="00926F7C" w14:paraId="6D331FB2" w14:textId="77777777" w:rsidTr="009043EB">
        <w:tc>
          <w:tcPr>
            <w:tcW w:w="4677" w:type="dxa"/>
          </w:tcPr>
          <w:p w14:paraId="157C8DF8" w14:textId="77777777" w:rsidR="00926F7C" w:rsidRDefault="003348FA">
            <w:r>
              <w:t xml:space="preserve">(Nominal) Volume </w:t>
            </w:r>
            <w:proofErr w:type="spellStart"/>
            <w:r>
              <w:t>capacity</w:t>
            </w:r>
            <w:proofErr w:type="spellEnd"/>
          </w:p>
        </w:tc>
        <w:tc>
          <w:tcPr>
            <w:tcW w:w="4668" w:type="dxa"/>
          </w:tcPr>
          <w:p w14:paraId="665F32F7" w14:textId="77777777" w:rsidR="00926F7C" w:rsidRDefault="003348FA">
            <w:r>
              <w:t>200 cm3</w:t>
            </w:r>
          </w:p>
        </w:tc>
      </w:tr>
      <w:tr w:rsidR="00926F7C" w14:paraId="116952BF" w14:textId="77777777" w:rsidTr="009043EB">
        <w:tc>
          <w:tcPr>
            <w:tcW w:w="4677" w:type="dxa"/>
          </w:tcPr>
          <w:p w14:paraId="5D53D411" w14:textId="77777777" w:rsidR="00926F7C" w:rsidRDefault="003348FA">
            <w:r>
              <w:t xml:space="preserve">Pressure </w:t>
            </w:r>
            <w:proofErr w:type="spellStart"/>
            <w:r>
              <w:t>measuring</w:t>
            </w:r>
            <w:proofErr w:type="spellEnd"/>
            <w:r>
              <w:t xml:space="preserve"> </w:t>
            </w:r>
            <w:proofErr w:type="spellStart"/>
            <w:r>
              <w:t>resolution</w:t>
            </w:r>
            <w:proofErr w:type="spellEnd"/>
          </w:p>
        </w:tc>
        <w:tc>
          <w:tcPr>
            <w:tcW w:w="4668" w:type="dxa"/>
          </w:tcPr>
          <w:p w14:paraId="73FB794C" w14:textId="77777777" w:rsidR="00926F7C" w:rsidRDefault="003348FA">
            <w:r>
              <w:t>1 kPa</w:t>
            </w:r>
          </w:p>
        </w:tc>
      </w:tr>
      <w:tr w:rsidR="00926F7C" w14:paraId="3F75EB05" w14:textId="77777777" w:rsidTr="009043EB">
        <w:tc>
          <w:tcPr>
            <w:tcW w:w="4677" w:type="dxa"/>
          </w:tcPr>
          <w:p w14:paraId="10981FDD" w14:textId="77777777" w:rsidR="00926F7C" w:rsidRDefault="003348FA">
            <w:r>
              <w:t xml:space="preserve">Volume </w:t>
            </w:r>
            <w:proofErr w:type="spellStart"/>
            <w:r>
              <w:t>measuring</w:t>
            </w:r>
            <w:proofErr w:type="spellEnd"/>
            <w:r>
              <w:t xml:space="preserve"> </w:t>
            </w:r>
            <w:proofErr w:type="spellStart"/>
            <w:r>
              <w:t>resolution</w:t>
            </w:r>
            <w:proofErr w:type="spellEnd"/>
          </w:p>
        </w:tc>
        <w:tc>
          <w:tcPr>
            <w:tcW w:w="4668" w:type="dxa"/>
          </w:tcPr>
          <w:p w14:paraId="370B16C9" w14:textId="77777777" w:rsidR="00926F7C" w:rsidRDefault="003348FA">
            <w:r>
              <w:t>1 mm3</w:t>
            </w:r>
          </w:p>
        </w:tc>
      </w:tr>
      <w:tr w:rsidR="00926F7C" w14:paraId="7A916DDB" w14:textId="77777777" w:rsidTr="009043EB">
        <w:tc>
          <w:tcPr>
            <w:tcW w:w="4677" w:type="dxa"/>
          </w:tcPr>
          <w:p w14:paraId="29C5FC07" w14:textId="77777777" w:rsidR="00926F7C" w:rsidRDefault="003348FA">
            <w:r>
              <w:t xml:space="preserve">Pressure </w:t>
            </w:r>
            <w:proofErr w:type="spellStart"/>
            <w:r>
              <w:t>measurement</w:t>
            </w:r>
            <w:proofErr w:type="spellEnd"/>
            <w:r>
              <w:t xml:space="preserve"> </w:t>
            </w:r>
            <w:proofErr w:type="spellStart"/>
            <w:r>
              <w:t>accuracy</w:t>
            </w:r>
            <w:proofErr w:type="spellEnd"/>
          </w:p>
        </w:tc>
        <w:tc>
          <w:tcPr>
            <w:tcW w:w="4668" w:type="dxa"/>
          </w:tcPr>
          <w:p w14:paraId="2B6270E3" w14:textId="77777777" w:rsidR="00926F7C" w:rsidRDefault="003348FA">
            <m:oMath>
              <m:r>
                <w:rPr>
                  <w:rFonts w:ascii="Cambria Math" w:eastAsia="Cambria Math" w:hAnsi="Cambria Math" w:cs="Cambria Math"/>
                </w:rPr>
                <m:t>≤</m:t>
              </m:r>
            </m:oMath>
            <w:r>
              <w:t xml:space="preserve"> 0,15% x 3000 kPa : 4,5 kPa</w:t>
            </w:r>
          </w:p>
        </w:tc>
      </w:tr>
      <w:tr w:rsidR="00926F7C" w14:paraId="506B2B32" w14:textId="77777777" w:rsidTr="009043EB">
        <w:tc>
          <w:tcPr>
            <w:tcW w:w="4677" w:type="dxa"/>
          </w:tcPr>
          <w:p w14:paraId="38307002" w14:textId="77777777" w:rsidR="00926F7C" w:rsidRDefault="003348FA">
            <w:r>
              <w:t xml:space="preserve">Volume </w:t>
            </w:r>
            <w:proofErr w:type="spellStart"/>
            <w:r>
              <w:t>measurement</w:t>
            </w:r>
            <w:proofErr w:type="spellEnd"/>
            <w:r>
              <w:t xml:space="preserve"> </w:t>
            </w:r>
            <w:proofErr w:type="spellStart"/>
            <w:r>
              <w:t>accuracy</w:t>
            </w:r>
            <w:proofErr w:type="spellEnd"/>
          </w:p>
        </w:tc>
        <w:tc>
          <w:tcPr>
            <w:tcW w:w="4668" w:type="dxa"/>
          </w:tcPr>
          <w:p w14:paraId="3545C389" w14:textId="77777777" w:rsidR="00926F7C" w:rsidRDefault="003348FA">
            <m:oMath>
              <m:r>
                <w:rPr>
                  <w:rFonts w:ascii="Cambria Math" w:eastAsia="Cambria Math" w:hAnsi="Cambria Math" w:cs="Cambria Math"/>
                </w:rPr>
                <m:t>≤</m:t>
              </m:r>
            </m:oMath>
            <w:r>
              <w:t xml:space="preserve"> 0,25 % Measured volume </w:t>
            </w:r>
            <m:oMath>
              <m:r>
                <w:rPr>
                  <w:rFonts w:ascii="Cambria Math" w:eastAsia="Cambria Math" w:hAnsi="Cambria Math" w:cs="Cambria Math"/>
                </w:rPr>
                <m:t>±</m:t>
              </m:r>
            </m:oMath>
            <w:r>
              <w:t xml:space="preserve"> 30 mm3</w:t>
            </w:r>
          </w:p>
        </w:tc>
      </w:tr>
      <w:tr w:rsidR="00926F7C" w:rsidRPr="00486996" w14:paraId="56B7225A" w14:textId="77777777" w:rsidTr="009043EB">
        <w:tc>
          <w:tcPr>
            <w:tcW w:w="4677" w:type="dxa"/>
          </w:tcPr>
          <w:p w14:paraId="3A65017E" w14:textId="77777777" w:rsidR="00926F7C" w:rsidRDefault="003348FA">
            <w:r>
              <w:t xml:space="preserve">Controls in </w:t>
            </w:r>
            <w:proofErr w:type="spellStart"/>
            <w:r>
              <w:t>closed</w:t>
            </w:r>
            <w:proofErr w:type="spellEnd"/>
            <w:r>
              <w:t xml:space="preserve"> </w:t>
            </w:r>
            <w:proofErr w:type="spellStart"/>
            <w:r>
              <w:t>loop</w:t>
            </w:r>
            <w:proofErr w:type="spellEnd"/>
          </w:p>
        </w:tc>
        <w:tc>
          <w:tcPr>
            <w:tcW w:w="4668" w:type="dxa"/>
          </w:tcPr>
          <w:p w14:paraId="4FF720EE" w14:textId="77777777" w:rsidR="00926F7C" w:rsidRPr="00E83694" w:rsidRDefault="003348FA">
            <w:pPr>
              <w:rPr>
                <w:lang w:val="en-US"/>
              </w:rPr>
            </w:pPr>
            <w:r w:rsidRPr="00E83694">
              <w:rPr>
                <w:lang w:val="en-US"/>
              </w:rPr>
              <w:t xml:space="preserve">Regulation at </w:t>
            </w:r>
            <m:oMath>
              <m:r>
                <w:rPr>
                  <w:rFonts w:ascii="Cambria Math" w:eastAsia="Cambria Math" w:hAnsi="Cambria Math" w:cs="Cambria Math"/>
                  <w:lang w:val="en-US"/>
                </w:rPr>
                <m:t>±</m:t>
              </m:r>
            </m:oMath>
            <w:r w:rsidRPr="00E83694">
              <w:rPr>
                <w:lang w:val="en-US"/>
              </w:rPr>
              <w:t xml:space="preserve"> 1 kPa and at </w:t>
            </w:r>
            <m:oMath>
              <m:r>
                <w:rPr>
                  <w:rFonts w:ascii="Cambria Math" w:eastAsia="Cambria Math" w:hAnsi="Cambria Math" w:cs="Cambria Math"/>
                  <w:lang w:val="en-US"/>
                </w:rPr>
                <m:t>±</m:t>
              </m:r>
            </m:oMath>
            <w:r w:rsidRPr="00E83694">
              <w:rPr>
                <w:lang w:val="en-US"/>
              </w:rPr>
              <w:t xml:space="preserve"> 1 mm3</w:t>
            </w:r>
          </w:p>
        </w:tc>
      </w:tr>
    </w:tbl>
    <w:p w14:paraId="4AADB302" w14:textId="77777777" w:rsidR="00926F7C" w:rsidRPr="00E83694" w:rsidRDefault="00926F7C">
      <w:pPr>
        <w:rPr>
          <w:lang w:val="en-US"/>
        </w:rPr>
      </w:pPr>
    </w:p>
    <w:p w14:paraId="04B9252D" w14:textId="77777777" w:rsidR="00926F7C" w:rsidRDefault="003348FA">
      <w:pPr>
        <w:pStyle w:val="Paragraphedeliste"/>
        <w:numPr>
          <w:ilvl w:val="0"/>
          <w:numId w:val="1"/>
        </w:numPr>
        <w:jc w:val="both"/>
        <w:rPr>
          <w:u w:val="single"/>
        </w:rPr>
      </w:pPr>
      <w:r>
        <w:t xml:space="preserve">A </w:t>
      </w:r>
      <w:proofErr w:type="spellStart"/>
      <w:r>
        <w:t>pressuremetric</w:t>
      </w:r>
      <w:proofErr w:type="spellEnd"/>
      <w:r>
        <w:t xml:space="preserve"> </w:t>
      </w:r>
      <w:commentRangeStart w:id="10"/>
      <w:r>
        <w:t>probe</w:t>
      </w:r>
      <w:commentRangeEnd w:id="10"/>
      <w:r>
        <w:commentReference w:id="10"/>
      </w:r>
    </w:p>
    <w:p w14:paraId="573E0CF7" w14:textId="77777777" w:rsidR="00926F7C" w:rsidRDefault="003348FA">
      <w:pPr>
        <w:ind w:left="709"/>
        <w:jc w:val="both"/>
      </w:pPr>
      <w:r>
        <w:rPr>
          <w:noProof/>
        </w:rPr>
        <mc:AlternateContent>
          <mc:Choice Requires="wpg">
            <w:drawing>
              <wp:inline distT="0" distB="0" distL="0" distR="0" wp14:anchorId="5481AD49" wp14:editId="0DE1BF3C">
                <wp:extent cx="5273686" cy="358903"/>
                <wp:effectExtent l="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6"/>
                        <a:stretch/>
                      </pic:blipFill>
                      <pic:spPr bwMode="auto">
                        <a:xfrm>
                          <a:off x="0" y="0"/>
                          <a:ext cx="5273686" cy="35890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15.3pt;height:28.3pt;" stroked="false">
                <v:path textboxrect="0,0,0,0"/>
                <v:imagedata r:id="rId27" o:title=""/>
              </v:shape>
            </w:pict>
          </mc:Fallback>
        </mc:AlternateContent>
      </w:r>
    </w:p>
    <w:p w14:paraId="028450BA" w14:textId="289B76F0" w:rsidR="00926F7C" w:rsidRPr="00E83694" w:rsidRDefault="003348FA" w:rsidP="009043EB">
      <w:pPr>
        <w:pStyle w:val="Lgende"/>
        <w:jc w:val="center"/>
        <w:rPr>
          <w:lang w:val="en-US"/>
        </w:rPr>
      </w:pPr>
      <w:r w:rsidRPr="00E83694">
        <w:rPr>
          <w:lang w:val="en-US"/>
        </w:rPr>
        <w:t xml:space="preserve">Figure </w:t>
      </w:r>
      <w:proofErr w:type="gramStart"/>
      <w:r w:rsidR="009043EB" w:rsidRPr="009043EB">
        <w:rPr>
          <w:lang w:val="en-US"/>
        </w:rPr>
        <w:t xml:space="preserve">5 </w:t>
      </w:r>
      <w:r w:rsidRPr="00E83694">
        <w:rPr>
          <w:lang w:val="en-US"/>
        </w:rPr>
        <w:t>:</w:t>
      </w:r>
      <w:proofErr w:type="gramEnd"/>
      <w:r w:rsidRPr="00E83694">
        <w:rPr>
          <w:lang w:val="en-US"/>
        </w:rPr>
        <w:t xml:space="preserve"> Photo of our </w:t>
      </w:r>
      <w:proofErr w:type="spellStart"/>
      <w:r w:rsidRPr="00E83694">
        <w:rPr>
          <w:lang w:val="en-US"/>
        </w:rPr>
        <w:t>pressumeremetric</w:t>
      </w:r>
      <w:proofErr w:type="spellEnd"/>
      <w:r w:rsidRPr="00E83694">
        <w:rPr>
          <w:lang w:val="en-US"/>
        </w:rPr>
        <w:t xml:space="preserve"> probe</w:t>
      </w:r>
    </w:p>
    <w:p w14:paraId="29199FC0" w14:textId="77777777" w:rsidR="00926F7C" w:rsidRDefault="003348FA">
      <w:pPr>
        <w:pStyle w:val="Paragraphedeliste"/>
        <w:numPr>
          <w:ilvl w:val="0"/>
          <w:numId w:val="1"/>
        </w:numPr>
        <w:jc w:val="both"/>
        <w:rPr>
          <w:u w:val="single"/>
          <w:lang w:val="en-US"/>
        </w:rPr>
      </w:pPr>
      <w:r>
        <w:rPr>
          <w:lang w:val="en-US"/>
        </w:rPr>
        <w:t xml:space="preserve">Bottle of </w:t>
      </w:r>
      <w:proofErr w:type="spellStart"/>
      <w:r>
        <w:rPr>
          <w:lang w:val="en-US"/>
        </w:rPr>
        <w:t>dearated</w:t>
      </w:r>
      <w:proofErr w:type="spellEnd"/>
      <w:r>
        <w:rPr>
          <w:lang w:val="en-US"/>
        </w:rPr>
        <w:t xml:space="preserve"> water or at least </w:t>
      </w:r>
      <w:proofErr w:type="spellStart"/>
      <w:r>
        <w:rPr>
          <w:lang w:val="en-US"/>
        </w:rPr>
        <w:t>demineralised</w:t>
      </w:r>
      <w:proofErr w:type="spellEnd"/>
      <w:r>
        <w:rPr>
          <w:lang w:val="en-US"/>
        </w:rPr>
        <w:t xml:space="preserve"> water</w:t>
      </w:r>
    </w:p>
    <w:p w14:paraId="57125AB9" w14:textId="77777777" w:rsidR="00926F7C" w:rsidRDefault="00926F7C">
      <w:pPr>
        <w:ind w:left="709"/>
        <w:jc w:val="both"/>
        <w:rPr>
          <w:u w:val="single"/>
          <w:lang w:val="en-US"/>
        </w:rPr>
      </w:pPr>
    </w:p>
    <w:p w14:paraId="762F511B" w14:textId="5911281C" w:rsidR="00926F7C" w:rsidRDefault="003348FA" w:rsidP="00895153">
      <w:pPr>
        <w:pStyle w:val="Titre2"/>
        <w:numPr>
          <w:ilvl w:val="0"/>
          <w:numId w:val="7"/>
        </w:numPr>
        <w:rPr>
          <w:lang w:val="en-US"/>
        </w:rPr>
      </w:pPr>
      <w:bookmarkStart w:id="11" w:name="_Toc38893304"/>
      <w:r>
        <w:rPr>
          <w:lang w:val="en-US"/>
        </w:rPr>
        <w:t>Assembly manual</w:t>
      </w:r>
      <w:bookmarkEnd w:id="11"/>
    </w:p>
    <w:p w14:paraId="10477A37" w14:textId="77777777" w:rsidR="00926F7C" w:rsidRDefault="003348FA">
      <w:pPr>
        <w:jc w:val="both"/>
        <w:rPr>
          <w:lang w:val="en-US"/>
        </w:rPr>
      </w:pPr>
      <w:r>
        <w:rPr>
          <w:lang w:val="en-US"/>
        </w:rPr>
        <w:t xml:space="preserve">GDS must be </w:t>
      </w:r>
      <w:commentRangeStart w:id="12"/>
      <w:r>
        <w:rPr>
          <w:lang w:val="en-US"/>
        </w:rPr>
        <w:t xml:space="preserve">plugged </w:t>
      </w:r>
      <w:commentRangeEnd w:id="12"/>
      <w:r>
        <w:commentReference w:id="12"/>
      </w:r>
      <w:r>
        <w:rPr>
          <w:lang w:val="en-US"/>
        </w:rPr>
        <w:t xml:space="preserve">with the bottle of </w:t>
      </w:r>
      <w:proofErr w:type="spellStart"/>
      <w:r>
        <w:rPr>
          <w:lang w:val="en-US"/>
        </w:rPr>
        <w:t>dearated</w:t>
      </w:r>
      <w:proofErr w:type="spellEnd"/>
      <w:r>
        <w:rPr>
          <w:lang w:val="en-US"/>
        </w:rPr>
        <w:t xml:space="preserve"> water (to be able to fill or empty it) and with the probe to inflate it.</w:t>
      </w:r>
    </w:p>
    <w:p w14:paraId="1EF0455A" w14:textId="77777777" w:rsidR="00926F7C" w:rsidRDefault="003348FA">
      <w:pPr>
        <w:jc w:val="both"/>
        <w:rPr>
          <w:lang w:val="en-US"/>
        </w:rPr>
      </w:pPr>
      <w:r>
        <w:rPr>
          <w:lang w:val="en-US"/>
        </w:rPr>
        <w:t xml:space="preserve">To </w:t>
      </w:r>
      <w:proofErr w:type="gramStart"/>
      <w:r>
        <w:rPr>
          <w:lang w:val="en-US"/>
        </w:rPr>
        <w:t>fill  (</w:t>
      </w:r>
      <w:proofErr w:type="gramEnd"/>
      <w:r>
        <w:rPr>
          <w:lang w:val="en-US"/>
        </w:rPr>
        <w:t>or empty the GDS), press the button “Menu” on the screen then select Fill/Empty.</w:t>
      </w:r>
    </w:p>
    <w:p w14:paraId="02A15DCC" w14:textId="67E6A738" w:rsidR="00926F7C" w:rsidRDefault="00926F7C">
      <w:pPr>
        <w:jc w:val="both"/>
        <w:rPr>
          <w:sz w:val="26"/>
          <w:lang w:val="en-US"/>
        </w:rPr>
      </w:pPr>
    </w:p>
    <w:p w14:paraId="16AA018A" w14:textId="1309B7B8" w:rsidR="00A81C0C" w:rsidRDefault="00A81C0C">
      <w:pPr>
        <w:jc w:val="both"/>
        <w:rPr>
          <w:sz w:val="26"/>
          <w:lang w:val="en-US"/>
        </w:rPr>
      </w:pPr>
    </w:p>
    <w:p w14:paraId="76D9C43D" w14:textId="77777777" w:rsidR="00A81C0C" w:rsidRDefault="00A81C0C">
      <w:pPr>
        <w:jc w:val="both"/>
        <w:rPr>
          <w:sz w:val="26"/>
          <w:lang w:val="en-US"/>
        </w:rPr>
      </w:pPr>
    </w:p>
    <w:p w14:paraId="03981542" w14:textId="54D54EE5" w:rsidR="00926F7C" w:rsidRDefault="003348FA" w:rsidP="00895153">
      <w:pPr>
        <w:pStyle w:val="Titre2"/>
        <w:numPr>
          <w:ilvl w:val="0"/>
          <w:numId w:val="7"/>
        </w:numPr>
        <w:rPr>
          <w:lang w:val="en-US"/>
        </w:rPr>
      </w:pPr>
      <w:bookmarkStart w:id="13" w:name="_Toc38893305"/>
      <w:r>
        <w:rPr>
          <w:lang w:val="en-US"/>
        </w:rPr>
        <w:lastRenderedPageBreak/>
        <w:t>Preliminary saturation of the probe and the GDS</w:t>
      </w:r>
      <w:bookmarkEnd w:id="13"/>
    </w:p>
    <w:p w14:paraId="7C7436A7" w14:textId="77777777" w:rsidR="00926F7C" w:rsidRDefault="003348FA">
      <w:pPr>
        <w:jc w:val="both"/>
        <w:rPr>
          <w:lang w:val="en-US"/>
        </w:rPr>
      </w:pPr>
      <w:r>
        <w:rPr>
          <w:lang w:val="en-US"/>
        </w:rPr>
        <w:t xml:space="preserve">Before starting any calibration test or </w:t>
      </w:r>
      <w:proofErr w:type="spellStart"/>
      <w:r>
        <w:rPr>
          <w:lang w:val="en-US"/>
        </w:rPr>
        <w:t>pressuremeter</w:t>
      </w:r>
      <w:proofErr w:type="spellEnd"/>
      <w:r>
        <w:rPr>
          <w:lang w:val="en-US"/>
        </w:rPr>
        <w:t xml:space="preserve"> tests, it is necessary to purge out any entrapped air in the tubing.</w:t>
      </w:r>
      <w:ins w:id="14" w:author="Adel Abdallah" w:date="2020-03-17T18:30:00Z">
        <w:r>
          <w:rPr>
            <w:lang w:val="en-US"/>
          </w:rPr>
          <w:t xml:space="preserve"> </w:t>
        </w:r>
      </w:ins>
    </w:p>
    <w:p w14:paraId="1161A5EA" w14:textId="14B7437E" w:rsidR="00926F7C" w:rsidRDefault="003348FA">
      <w:pPr>
        <w:jc w:val="both"/>
        <w:rPr>
          <w:lang w:val="en-US"/>
        </w:rPr>
      </w:pPr>
      <w:del w:id="15" w:author="Adel Abdallah" w:date="2020-03-17T18:30:00Z">
        <w:r>
          <w:rPr>
            <w:lang w:val="en-US"/>
          </w:rPr>
          <w:delText xml:space="preserve"> </w:delText>
        </w:r>
      </w:del>
      <w:r>
        <w:rPr>
          <w:lang w:val="en-US"/>
        </w:rPr>
        <w:br/>
        <w:t xml:space="preserve">To this </w:t>
      </w:r>
      <w:proofErr w:type="gramStart"/>
      <w:r>
        <w:rPr>
          <w:lang w:val="en-US"/>
        </w:rPr>
        <w:t>end,  a</w:t>
      </w:r>
      <w:proofErr w:type="gramEnd"/>
      <w:r>
        <w:rPr>
          <w:lang w:val="en-US"/>
        </w:rPr>
        <w:t xml:space="preserve"> low pressure value can be applied while the bleed screw at the tip of the probe is open</w:t>
      </w:r>
      <w:r w:rsidR="001D6B5D">
        <w:rPr>
          <w:lang w:val="en-US"/>
        </w:rPr>
        <w:t xml:space="preserve"> </w:t>
      </w:r>
      <w:del w:id="16" w:author="Adel Abdallah" w:date="2020-03-17T18:32:00Z">
        <w:r>
          <w:rPr>
            <w:lang w:val="en-US"/>
          </w:rPr>
          <w:delText xml:space="preserve"> </w:delText>
        </w:r>
      </w:del>
      <w:r>
        <w:rPr>
          <w:lang w:val="en-US"/>
        </w:rPr>
        <w:t>as shown is figure 3) and to make sure that the GDS-tubing probe system is full of water.</w:t>
      </w:r>
      <w:ins w:id="17" w:author="Adel Abdallah" w:date="2020-03-17T18:33:00Z">
        <w:r>
          <w:rPr>
            <w:lang w:val="en-US"/>
          </w:rPr>
          <w:t xml:space="preserve"> </w:t>
        </w:r>
      </w:ins>
      <w:r>
        <w:rPr>
          <w:lang w:val="en-US"/>
        </w:rPr>
        <w:t xml:space="preserve">The valve can be screwed when no air bubbles are evacuated. </w:t>
      </w:r>
      <w:del w:id="18" w:author="Adel Abdallah" w:date="2020-03-17T18:33:00Z">
        <w:r>
          <w:rPr>
            <w:lang w:val="en-US"/>
          </w:rPr>
          <w:delText xml:space="preserve"> </w:delText>
        </w:r>
      </w:del>
    </w:p>
    <w:p w14:paraId="6A26B2EF" w14:textId="77777777" w:rsidR="00926F7C" w:rsidRDefault="003348FA">
      <w:pPr>
        <w:jc w:val="both"/>
      </w:pPr>
      <w:r>
        <w:rPr>
          <w:noProof/>
        </w:rPr>
        <mc:AlternateContent>
          <mc:Choice Requires="wpg">
            <w:drawing>
              <wp:inline distT="0" distB="0" distL="0" distR="0" wp14:anchorId="287221FC" wp14:editId="3D8E9B6F">
                <wp:extent cx="5902665" cy="1803987"/>
                <wp:effectExtent l="0" t="0" r="0" b="0"/>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28"/>
                        <a:srcRect t="37232" r="635" b="48736"/>
                        <a:stretch/>
                      </pic:blipFill>
                      <pic:spPr bwMode="auto">
                        <a:xfrm>
                          <a:off x="0" y="0"/>
                          <a:ext cx="5902664" cy="180398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4.8pt;height:142.0pt;" stroked="false">
                <v:path textboxrect="0,0,0,0"/>
                <v:imagedata r:id="rId29" o:title=""/>
              </v:shape>
            </w:pict>
          </mc:Fallback>
        </mc:AlternateContent>
      </w:r>
    </w:p>
    <w:p w14:paraId="69AB6C1D" w14:textId="4F190AC1" w:rsidR="00926F7C" w:rsidRPr="00E83694" w:rsidRDefault="003348FA">
      <w:pPr>
        <w:pStyle w:val="Lgende"/>
        <w:rPr>
          <w:lang w:val="en-US"/>
        </w:rPr>
      </w:pPr>
      <w:bookmarkStart w:id="19" w:name="_Toc38893326"/>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5</w:t>
      </w:r>
      <w:r>
        <w:fldChar w:fldCharType="end"/>
      </w:r>
      <w:r w:rsidRPr="00E83694">
        <w:rPr>
          <w:lang w:val="en-US"/>
        </w:rPr>
        <w:t>: Evacuation system of the probe</w:t>
      </w:r>
      <w:bookmarkEnd w:id="19"/>
      <w:r w:rsidRPr="00E83694">
        <w:rPr>
          <w:lang w:val="en-US"/>
        </w:rPr>
        <w:t xml:space="preserve"> </w:t>
      </w:r>
    </w:p>
    <w:p w14:paraId="2519BFFA" w14:textId="77777777" w:rsidR="00A81C0C" w:rsidRDefault="00A81C0C">
      <w:pPr>
        <w:rPr>
          <w:sz w:val="34"/>
          <w:lang w:val="en-US"/>
        </w:rPr>
      </w:pPr>
      <w:r>
        <w:rPr>
          <w:lang w:val="en-US"/>
        </w:rPr>
        <w:br w:type="page"/>
      </w:r>
    </w:p>
    <w:p w14:paraId="705F86F3" w14:textId="0A70D14A" w:rsidR="00926F7C" w:rsidRDefault="003348FA" w:rsidP="00895153">
      <w:pPr>
        <w:pStyle w:val="Titre2"/>
        <w:numPr>
          <w:ilvl w:val="0"/>
          <w:numId w:val="7"/>
        </w:numPr>
        <w:rPr>
          <w:lang w:val="en-US"/>
        </w:rPr>
      </w:pPr>
      <w:bookmarkStart w:id="20" w:name="_Toc38893306"/>
      <w:r>
        <w:rPr>
          <w:lang w:val="en-US"/>
        </w:rPr>
        <w:lastRenderedPageBreak/>
        <w:t xml:space="preserve">Procedure for the </w:t>
      </w:r>
      <w:commentRangeStart w:id="21"/>
      <w:r>
        <w:rPr>
          <w:lang w:val="en-US"/>
        </w:rPr>
        <w:t>calibration</w:t>
      </w:r>
      <w:commentRangeEnd w:id="21"/>
      <w:r>
        <w:commentReference w:id="21"/>
      </w:r>
      <w:r w:rsidR="00375569">
        <w:rPr>
          <w:lang w:val="en-US"/>
        </w:rPr>
        <w:t>s</w:t>
      </w:r>
      <w:bookmarkEnd w:id="20"/>
    </w:p>
    <w:p w14:paraId="0916C28A" w14:textId="77777777" w:rsidR="00926F7C" w:rsidRDefault="003348FA">
      <w:pPr>
        <w:rPr>
          <w:lang w:val="en-US"/>
        </w:rPr>
      </w:pPr>
      <w:r>
        <w:rPr>
          <w:lang w:val="en-US"/>
        </w:rPr>
        <w:t xml:space="preserve">There are 2 different tests to do each time before starting a new bench trial. </w:t>
      </w:r>
    </w:p>
    <w:p w14:paraId="4931E5B9" w14:textId="04CF6A68" w:rsidR="00926F7C" w:rsidRPr="00231D0E" w:rsidRDefault="00895153" w:rsidP="00895153">
      <w:pPr>
        <w:pStyle w:val="Titre3"/>
        <w:ind w:firstLine="708"/>
        <w:rPr>
          <w:lang w:val="en-US"/>
        </w:rPr>
      </w:pPr>
      <w:bookmarkStart w:id="22" w:name="_Toc38893307"/>
      <w:r w:rsidRPr="00231D0E">
        <w:rPr>
          <w:lang w:val="en-US"/>
        </w:rPr>
        <w:t xml:space="preserve">V.1. </w:t>
      </w:r>
      <w:r w:rsidR="003348FA" w:rsidRPr="00231D0E">
        <w:rPr>
          <w:lang w:val="en-US"/>
        </w:rPr>
        <w:t>Unconfined calibration</w:t>
      </w:r>
      <w:bookmarkEnd w:id="22"/>
    </w:p>
    <w:p w14:paraId="1A46CFE3" w14:textId="77777777" w:rsidR="00926F7C" w:rsidRDefault="003348FA">
      <w:pPr>
        <w:rPr>
          <w:lang w:val="en-US"/>
        </w:rPr>
      </w:pPr>
      <w:r>
        <w:rPr>
          <w:lang w:val="en-US"/>
        </w:rPr>
        <w:t>This step is used to correct the pressure.</w:t>
      </w:r>
    </w:p>
    <w:p w14:paraId="29A1FD99" w14:textId="55A4E85A" w:rsidR="00926F7C" w:rsidRDefault="003348FA" w:rsidP="001D6B5D">
      <w:pPr>
        <w:jc w:val="both"/>
        <w:rPr>
          <w:lang w:val="en-US"/>
        </w:rPr>
      </w:pPr>
      <w:r>
        <w:rPr>
          <w:lang w:val="en-US"/>
        </w:rPr>
        <w:t>The process is to inflate the tube at open air up to twice the normal size of the probe (in our case up to 92cm3 read on the screen of the GDS as shown in figure 4 as the probe has a volume of 92cm3).</w:t>
      </w:r>
    </w:p>
    <w:p w14:paraId="468AB105" w14:textId="77777777" w:rsidR="00926F7C" w:rsidRDefault="003348FA">
      <w:r>
        <w:rPr>
          <w:noProof/>
        </w:rPr>
        <mc:AlternateContent>
          <mc:Choice Requires="wps">
            <w:drawing>
              <wp:anchor distT="0" distB="0" distL="115200" distR="115200" simplePos="0" relativeHeight="251654144" behindDoc="0" locked="0" layoutInCell="1" allowOverlap="1" wp14:anchorId="22EDD7D4" wp14:editId="197DA614">
                <wp:simplePos x="0" y="0"/>
                <wp:positionH relativeFrom="column">
                  <wp:posOffset>644865</wp:posOffset>
                </wp:positionH>
                <wp:positionV relativeFrom="paragraph">
                  <wp:posOffset>115994</wp:posOffset>
                </wp:positionV>
                <wp:extent cx="1362075" cy="514350"/>
                <wp:effectExtent l="3175" t="3175" r="3175" b="3175"/>
                <wp:wrapNone/>
                <wp:docPr id="6" name="Rectangle 4"/>
                <wp:cNvGraphicFramePr/>
                <a:graphic xmlns:a="http://schemas.openxmlformats.org/drawingml/2006/main">
                  <a:graphicData uri="http://schemas.microsoft.com/office/word/2010/wordprocessingShape">
                    <wps:wsp>
                      <wps:cNvSpPr/>
                      <wps:spPr bwMode="auto">
                        <a:xfrm>
                          <a:off x="0" y="0"/>
                          <a:ext cx="1362074" cy="514350"/>
                        </a:xfrm>
                        <a:prstGeom prst="rect">
                          <a:avLst/>
                        </a:prstGeom>
                        <a:solidFill>
                          <a:schemeClr val="lt1"/>
                        </a:solidFill>
                        <a:ln w="6350">
                          <a:solidFill>
                            <a:prstClr val="black"/>
                          </a:solidFill>
                        </a:ln>
                      </wps:spPr>
                      <wps:style>
                        <a:lnRef idx="0">
                          <a:schemeClr val="accent1">
                            <a:shade val="50000"/>
                          </a:schemeClr>
                        </a:lnRef>
                        <a:fillRef idx="0">
                          <a:schemeClr val="accent1"/>
                        </a:fillRef>
                        <a:effectRef idx="0">
                          <a:schemeClr val="accent1"/>
                        </a:effectRef>
                        <a:fontRef idx="minor">
                          <a:schemeClr val="dk1"/>
                        </a:fontRef>
                      </wps:style>
                      <wps:txbx>
                        <w:txbxContent>
                          <w:p w14:paraId="1D1085D3" w14:textId="77777777" w:rsidR="00486996" w:rsidRDefault="00486996">
                            <w:r>
                              <w:t>Reading of the imposed pressure</w:t>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22EDD7D4" id="Rectangle 4" o:spid="_x0000_s1026" style="position:absolute;margin-left:50.8pt;margin-top:9.15pt;width:107.25pt;height:40.5pt;z-index:25165414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" fillcolor="white [3201]" strokeweight=".5pt">
                <v:textbox>
                  <w:txbxContent>
                    <w:p w14:paraId="1D1085D3" w14:textId="77777777" w:rsidR="00486996" w:rsidRDefault="00486996">
                      <w:r>
                        <w:t>Reading of the imposed pressure</w:t>
                      </w:r>
                    </w:p>
                  </w:txbxContent>
                </v:textbox>
              </v:rect>
            </w:pict>
          </mc:Fallback>
        </mc:AlternateContent>
      </w:r>
      <w:r>
        <w:rPr>
          <w:noProof/>
        </w:rPr>
        <mc:AlternateContent>
          <mc:Choice Requires="wps">
            <w:drawing>
              <wp:anchor distT="0" distB="0" distL="115200" distR="115200" simplePos="0" relativeHeight="251655168" behindDoc="0" locked="0" layoutInCell="1" allowOverlap="1" wp14:anchorId="0458FA60" wp14:editId="6489F5B0">
                <wp:simplePos x="0" y="0"/>
                <wp:positionH relativeFrom="column">
                  <wp:posOffset>4521540</wp:posOffset>
                </wp:positionH>
                <wp:positionV relativeFrom="paragraph">
                  <wp:posOffset>2941510</wp:posOffset>
                </wp:positionV>
                <wp:extent cx="1162050" cy="514350"/>
                <wp:effectExtent l="3175" t="3175" r="3175" b="3175"/>
                <wp:wrapNone/>
                <wp:docPr id="7" name="Rectangle 5"/>
                <wp:cNvGraphicFramePr/>
                <a:graphic xmlns:a="http://schemas.openxmlformats.org/drawingml/2006/main">
                  <a:graphicData uri="http://schemas.microsoft.com/office/word/2010/wordprocessingShape">
                    <wps:wsp>
                      <wps:cNvSpPr/>
                      <wps:spPr bwMode="auto">
                        <a:xfrm>
                          <a:off x="0" y="0"/>
                          <a:ext cx="1162049" cy="514349"/>
                        </a:xfrm>
                        <a:prstGeom prst="rect">
                          <a:avLst/>
                        </a:prstGeom>
                        <a:solidFill>
                          <a:schemeClr val="lt1"/>
                        </a:solidFill>
                        <a:ln w="6350">
                          <a:solidFill>
                            <a:prstClr val="black"/>
                          </a:solidFill>
                        </a:ln>
                      </wps:spPr>
                      <wps:style>
                        <a:lnRef idx="0">
                          <a:schemeClr val="accent1">
                            <a:shade val="50000"/>
                          </a:schemeClr>
                        </a:lnRef>
                        <a:fillRef idx="0">
                          <a:schemeClr val="accent1"/>
                        </a:fillRef>
                        <a:effectRef idx="0">
                          <a:schemeClr val="accent1"/>
                        </a:effectRef>
                        <a:fontRef idx="minor">
                          <a:schemeClr val="dk1"/>
                        </a:fontRef>
                      </wps:style>
                      <wps:txbx>
                        <w:txbxContent>
                          <w:p w14:paraId="4A3F61A6" w14:textId="77777777" w:rsidR="00486996" w:rsidRDefault="00486996">
                            <w:r>
                              <w:t xml:space="preserve">Reading of the volume </w:t>
                            </w:r>
                            <w:r>
                              <w:t>injected</w:t>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0458FA60" id="Rectangle 5" o:spid="_x0000_s1027" style="position:absolute;margin-left:356.05pt;margin-top:231.6pt;width:91.5pt;height:40.5pt;z-index:251655168;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" fillcolor="white [3201]" strokeweight=".5pt">
                <v:textbox>
                  <w:txbxContent>
                    <w:p w14:paraId="4A3F61A6" w14:textId="77777777" w:rsidR="00486996" w:rsidRDefault="00486996">
                      <w:r>
                        <w:t xml:space="preserve">Reading of the volume </w:t>
                      </w:r>
                      <w:r>
                        <w:t>injected</w:t>
                      </w:r>
                    </w:p>
                  </w:txbxContent>
                </v:textbox>
              </v:rect>
            </w:pict>
          </mc:Fallback>
        </mc:AlternateContent>
      </w:r>
      <w:r>
        <w:rPr>
          <w:noProof/>
        </w:rPr>
        <mc:AlternateContent>
          <mc:Choice Requires="wpg">
            <w:drawing>
              <wp:anchor distT="0" distB="0" distL="115200" distR="115200" simplePos="0" relativeHeight="251652096" behindDoc="0" locked="0" layoutInCell="1" allowOverlap="1" wp14:anchorId="1BA33F5A" wp14:editId="60C20E13">
                <wp:simplePos x="0" y="0"/>
                <wp:positionH relativeFrom="column">
                  <wp:posOffset>3505314</wp:posOffset>
                </wp:positionH>
                <wp:positionV relativeFrom="paragraph">
                  <wp:posOffset>1909364</wp:posOffset>
                </wp:positionV>
                <wp:extent cx="285749" cy="1714500"/>
                <wp:effectExtent l="6350" t="294249" r="6350" b="289718"/>
                <wp:wrapNone/>
                <wp:docPr id="8" name="Flèche : bas 6"/>
                <wp:cNvGraphicFramePr/>
                <a:graphic xmlns:a="http://schemas.openxmlformats.org/drawingml/2006/main">
                  <a:graphicData uri="http://schemas.microsoft.com/office/word/2010/wordprocessingShape">
                    <wps:wsp>
                      <wps:cNvSpPr/>
                      <wps:spPr bwMode="auto">
                        <a:xfrm rot="6896322">
                          <a:off x="0" y="0"/>
                          <a:ext cx="285748" cy="1714500"/>
                        </a:xfrm>
                        <a:prstGeom prst="downArrow">
                          <a:avLst>
                            <a:gd name="adj1" fmla="val 50000"/>
                            <a:gd name="adj2" fmla="val 50000"/>
                          </a:avLst>
                        </a:prstGeom>
                        <a:solidFill>
                          <a:srgbClr val="FF0000"/>
                        </a:solidFill>
                        <a:ln w="12700" cap="flat" cmpd="sng" algn="ctr">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7" o:spid="_x0000_s7" o:spt="67" style="position:absolute;mso-wrap-distance-left:9.1pt;mso-wrap-distance-top:0.0pt;mso-wrap-distance-right:9.1pt;mso-wrap-distance-bottom:0.0pt;z-index:251656192;o:allowoverlap:true;o:allowincell:true;mso-position-horizontal-relative:text;margin-left:276.0pt;mso-position-horizontal:absolute;mso-position-vertical-relative:text;margin-top:150.3pt;mso-position-vertical:absolute;width:22.5pt;height:135.0pt;rotation:114;" coordsize="100000,100000" path="m0,91667l25000,91667l25000,0l75001,0l75001,91667l100001,91667l50000,100000xe" fillcolor="#FF0000" strokecolor="#FF0000" strokeweight="1.00pt">
                <v:path textboxrect="24986,0,74986,95833"/>
              </v:shape>
            </w:pict>
          </mc:Fallback>
        </mc:AlternateContent>
      </w:r>
      <w:r>
        <w:rPr>
          <w:noProof/>
        </w:rPr>
        <mc:AlternateContent>
          <mc:Choice Requires="wpg">
            <w:drawing>
              <wp:anchor distT="0" distB="0" distL="115200" distR="115200" simplePos="0" relativeHeight="251653120" behindDoc="0" locked="0" layoutInCell="1" allowOverlap="1" wp14:anchorId="0FA2D974" wp14:editId="757CF5DA">
                <wp:simplePos x="0" y="0"/>
                <wp:positionH relativeFrom="column">
                  <wp:posOffset>1995656</wp:posOffset>
                </wp:positionH>
                <wp:positionV relativeFrom="paragraph">
                  <wp:posOffset>436435</wp:posOffset>
                </wp:positionV>
                <wp:extent cx="285750" cy="1714500"/>
                <wp:effectExtent l="363592" t="6350" r="351840" b="6350"/>
                <wp:wrapNone/>
                <wp:docPr id="9" name="Flèche : bas 7"/>
                <wp:cNvGraphicFramePr/>
                <a:graphic xmlns:a="http://schemas.openxmlformats.org/drawingml/2006/main">
                  <a:graphicData uri="http://schemas.microsoft.com/office/word/2010/wordprocessingShape">
                    <wps:wsp>
                      <wps:cNvSpPr/>
                      <wps:spPr bwMode="auto">
                        <a:xfrm rot="19752949">
                          <a:off x="0" y="0"/>
                          <a:ext cx="285749" cy="1714500"/>
                        </a:xfrm>
                        <a:prstGeom prst="downArrow">
                          <a:avLst>
                            <a:gd name="adj1" fmla="val 50000"/>
                            <a:gd name="adj2" fmla="val 50000"/>
                          </a:avLst>
                        </a:prstGeom>
                        <a:solidFill>
                          <a:srgbClr val="FF0000"/>
                        </a:solidFill>
                        <a:ln w="12700" cap="flat" cmpd="sng" algn="ctr">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xmlns:a="http://schemas.openxmlformats.org/drawingml/2006/main">
            <w:pict>
              <v:shape id="shape 8" o:spid="_x0000_s8" o:spt="67" style="position:absolute;mso-wrap-distance-left:9.1pt;mso-wrap-distance-top:0.0pt;mso-wrap-distance-right:9.1pt;mso-wrap-distance-bottom:0.0pt;z-index:251657216;o:allowoverlap:true;o:allowincell:true;mso-position-horizontal-relative:text;margin-left:157.1pt;mso-position-horizontal:absolute;mso-position-vertical-relative:text;margin-top:34.4pt;mso-position-vertical:absolute;width:22.5pt;height:135.0pt;rotation:329;" coordsize="100000,100000" path="m0,91667l25000,91667l25000,0l75000,0l75000,91667l100000,91667l50000,100000xe" fillcolor="#FF0000" strokecolor="#FF0000" strokeweight="1.00pt">
                <v:path textboxrect="24986,0,74986,95833"/>
              </v:shape>
            </w:pict>
          </mc:Fallback>
        </mc:AlternateContent>
      </w:r>
      <w:r>
        <w:rPr>
          <w:noProof/>
        </w:rPr>
        <mc:AlternateContent>
          <mc:Choice Requires="wpg">
            <w:drawing>
              <wp:inline distT="0" distB="0" distL="0" distR="0" wp14:anchorId="55F0ADAC" wp14:editId="0D437488">
                <wp:extent cx="5940765" cy="4313110"/>
                <wp:effectExtent l="0" t="0" r="0" b="0"/>
                <wp:docPr id="1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30"/>
                        <a:srcRect l="160" t="23712" r="-165" b="9932"/>
                        <a:stretch/>
                      </pic:blipFill>
                      <pic:spPr bwMode="auto">
                        <a:xfrm>
                          <a:off x="0" y="0"/>
                          <a:ext cx="5940765" cy="431310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67.8pt;height:339.6pt;" stroked="false">
                <v:path textboxrect="0,0,0,0"/>
                <v:imagedata r:id="rId31" o:title=""/>
              </v:shape>
            </w:pict>
          </mc:Fallback>
        </mc:AlternateContent>
      </w:r>
    </w:p>
    <w:p w14:paraId="7C9206BA" w14:textId="3F4D7FB3" w:rsidR="00926F7C" w:rsidRPr="00E83694" w:rsidRDefault="003348FA">
      <w:pPr>
        <w:pStyle w:val="Lgende"/>
        <w:rPr>
          <w:lang w:val="en-US"/>
        </w:rPr>
      </w:pPr>
      <w:bookmarkStart w:id="23" w:name="_Toc38893327"/>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6</w:t>
      </w:r>
      <w:r>
        <w:fldChar w:fldCharType="end"/>
      </w:r>
      <w:r w:rsidRPr="00E83694">
        <w:rPr>
          <w:lang w:val="en-US"/>
        </w:rPr>
        <w:t>: Screen of our GDS</w:t>
      </w:r>
      <w:bookmarkEnd w:id="23"/>
      <w:r w:rsidRPr="00E83694">
        <w:rPr>
          <w:lang w:val="en-US"/>
        </w:rPr>
        <w:t xml:space="preserve"> </w:t>
      </w:r>
    </w:p>
    <w:p w14:paraId="0918FD38" w14:textId="77777777" w:rsidR="00926F7C" w:rsidRDefault="003348FA">
      <w:pPr>
        <w:rPr>
          <w:lang w:val="en-US"/>
        </w:rPr>
      </w:pPr>
      <w:r>
        <w:rPr>
          <w:lang w:val="en-US"/>
        </w:rPr>
        <w:t xml:space="preserve">The probe is inflated and the volume read at different level of imposed pressure. </w:t>
      </w:r>
    </w:p>
    <w:p w14:paraId="1EB6F356" w14:textId="77777777" w:rsidR="00926F7C" w:rsidRDefault="003348FA">
      <w:pPr>
        <w:rPr>
          <w:lang w:val="en-US"/>
        </w:rPr>
      </w:pPr>
      <w:r>
        <w:rPr>
          <w:lang w:val="en-US"/>
        </w:rPr>
        <w:t>The pressure levels that have been chose are:</w:t>
      </w:r>
    </w:p>
    <w:p w14:paraId="6BA1E13D" w14:textId="77777777" w:rsidR="00926F7C" w:rsidRDefault="003348FA">
      <w:pPr>
        <w:rPr>
          <w:lang w:val="en-US"/>
        </w:rPr>
      </w:pPr>
      <w:r>
        <w:rPr>
          <w:lang w:val="en-US"/>
        </w:rPr>
        <w:t>10 kPa</w:t>
      </w:r>
      <w:r>
        <w:rPr>
          <w:lang w:val="en-US"/>
        </w:rPr>
        <w:br/>
        <w:t>20 kPa</w:t>
      </w:r>
      <w:r>
        <w:rPr>
          <w:lang w:val="en-US"/>
        </w:rPr>
        <w:br/>
        <w:t xml:space="preserve">30 kPa </w:t>
      </w:r>
      <w:r>
        <w:rPr>
          <w:lang w:val="en-US"/>
        </w:rPr>
        <w:br/>
        <w:t>50 kPa</w:t>
      </w:r>
      <w:r>
        <w:rPr>
          <w:lang w:val="en-US"/>
        </w:rPr>
        <w:br/>
        <w:t>75 kPa</w:t>
      </w:r>
      <w:r>
        <w:rPr>
          <w:lang w:val="en-US"/>
        </w:rPr>
        <w:br/>
        <w:t xml:space="preserve">100 kPa </w:t>
      </w:r>
      <w:r>
        <w:rPr>
          <w:lang w:val="en-US"/>
        </w:rPr>
        <w:br/>
        <w:t>150 kPa</w:t>
      </w:r>
      <w:r>
        <w:rPr>
          <w:lang w:val="en-US"/>
        </w:rPr>
        <w:br/>
        <w:t>200 kPa</w:t>
      </w:r>
      <w:r>
        <w:rPr>
          <w:lang w:val="en-US"/>
        </w:rPr>
        <w:br/>
        <w:t>300 kPa</w:t>
      </w:r>
      <w:r>
        <w:rPr>
          <w:lang w:val="en-US"/>
        </w:rPr>
        <w:br/>
      </w:r>
      <w:r>
        <w:rPr>
          <w:lang w:val="en-US"/>
        </w:rPr>
        <w:lastRenderedPageBreak/>
        <w:br/>
        <w:t xml:space="preserve">And then if needed, every 100 kPa. </w:t>
      </w:r>
      <w:r>
        <w:rPr>
          <w:lang w:val="en-US"/>
        </w:rPr>
        <w:br/>
      </w:r>
      <w:r>
        <w:rPr>
          <w:lang w:val="en-US"/>
        </w:rPr>
        <w:br/>
        <w:t xml:space="preserve">After having imposed a pressure, wait for the pressure to be stabilized, start measuring time and </w:t>
      </w:r>
      <w:del w:id="24" w:author="Adel Abdallah" w:date="2020-03-17T18:39:00Z">
        <w:r>
          <w:rPr>
            <w:lang w:val="en-US"/>
          </w:rPr>
          <w:delText xml:space="preserve"> </w:delText>
        </w:r>
      </w:del>
      <w:r>
        <w:rPr>
          <w:lang w:val="en-US"/>
        </w:rPr>
        <w:t xml:space="preserve">record the volume at 30 seconds and 60 seconds. </w:t>
      </w:r>
      <w:r>
        <w:rPr>
          <w:lang w:val="en-US"/>
        </w:rPr>
        <w:br/>
      </w:r>
    </w:p>
    <w:p w14:paraId="62C65FE0" w14:textId="04A3E4A9" w:rsidR="00375569" w:rsidRDefault="003348FA">
      <w:pPr>
        <w:rPr>
          <w:lang w:val="en-US"/>
        </w:rPr>
      </w:pPr>
      <w:r>
        <w:rPr>
          <w:lang w:val="en-US"/>
        </w:rPr>
        <w:t xml:space="preserve">This calibration must be done every time the membrane is changed. </w:t>
      </w:r>
    </w:p>
    <w:p w14:paraId="1BD1EB48" w14:textId="5B31129C" w:rsidR="00926F7C" w:rsidRDefault="00895153" w:rsidP="00895153">
      <w:pPr>
        <w:pStyle w:val="Titre3"/>
        <w:ind w:firstLine="708"/>
      </w:pPr>
      <w:bookmarkStart w:id="25" w:name="_Toc38893308"/>
      <w:r>
        <w:t xml:space="preserve">V.2. </w:t>
      </w:r>
      <w:proofErr w:type="spellStart"/>
      <w:r w:rsidR="003348FA">
        <w:t>Confined</w:t>
      </w:r>
      <w:proofErr w:type="spellEnd"/>
      <w:r w:rsidR="003348FA">
        <w:t xml:space="preserve"> calibration</w:t>
      </w:r>
      <w:bookmarkEnd w:id="25"/>
      <w:r w:rsidR="003348FA">
        <w:t xml:space="preserve"> </w:t>
      </w:r>
    </w:p>
    <w:p w14:paraId="5F3BE998" w14:textId="77777777" w:rsidR="00926F7C" w:rsidRDefault="003348FA">
      <w:r>
        <w:rPr>
          <w:noProof/>
        </w:rPr>
        <mc:AlternateContent>
          <mc:Choice Requires="wpg">
            <w:drawing>
              <wp:inline distT="0" distB="0" distL="0" distR="0" wp14:anchorId="6FDA3F19" wp14:editId="22B39D0B">
                <wp:extent cx="5950290" cy="2562209"/>
                <wp:effectExtent l="0" t="0" r="0" b="0"/>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32"/>
                        <a:srcRect t="23505" r="-165" b="18985"/>
                        <a:stretch/>
                      </pic:blipFill>
                      <pic:spPr bwMode="auto">
                        <a:xfrm>
                          <a:off x="0" y="0"/>
                          <a:ext cx="5950289" cy="256220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68.5pt;height:201.7pt;" stroked="false">
                <v:path textboxrect="0,0,0,0"/>
                <v:imagedata r:id="rId33" o:title=""/>
              </v:shape>
            </w:pict>
          </mc:Fallback>
        </mc:AlternateContent>
      </w:r>
    </w:p>
    <w:p w14:paraId="187D4E27" w14:textId="6EB27AE1" w:rsidR="00926F7C" w:rsidRPr="00E83694" w:rsidRDefault="003348FA">
      <w:pPr>
        <w:pStyle w:val="Lgende"/>
        <w:rPr>
          <w:lang w:val="en-US"/>
        </w:rPr>
      </w:pPr>
      <w:bookmarkStart w:id="26" w:name="_Toc38893328"/>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7</w:t>
      </w:r>
      <w:r>
        <w:fldChar w:fldCharType="end"/>
      </w:r>
      <w:r w:rsidRPr="00E83694">
        <w:rPr>
          <w:lang w:val="en-US"/>
        </w:rPr>
        <w:t xml:space="preserve">:  </w:t>
      </w:r>
      <w:proofErr w:type="spellStart"/>
      <w:r w:rsidRPr="00E83694">
        <w:rPr>
          <w:lang w:val="en-US"/>
        </w:rPr>
        <w:t>Pressuremetric</w:t>
      </w:r>
      <w:proofErr w:type="spellEnd"/>
      <w:r w:rsidRPr="00E83694">
        <w:rPr>
          <w:lang w:val="en-US"/>
        </w:rPr>
        <w:t xml:space="preserve"> probe and stiff tube for the calibration</w:t>
      </w:r>
      <w:bookmarkEnd w:id="26"/>
      <w:r w:rsidRPr="00E83694">
        <w:rPr>
          <w:lang w:val="en-US"/>
        </w:rPr>
        <w:t xml:space="preserve">  </w:t>
      </w:r>
    </w:p>
    <w:p w14:paraId="1A2BF128" w14:textId="77777777" w:rsidR="00926F7C" w:rsidRDefault="003348FA">
      <w:pPr>
        <w:rPr>
          <w:lang w:val="en-US"/>
        </w:rPr>
      </w:pPr>
      <w:r>
        <w:rPr>
          <w:lang w:val="en-US"/>
        </w:rPr>
        <w:t xml:space="preserve">This step is used to correct the volume. </w:t>
      </w:r>
    </w:p>
    <w:p w14:paraId="22CF4DD8" w14:textId="77777777" w:rsidR="00926F7C" w:rsidRDefault="003348FA" w:rsidP="001D6B5D">
      <w:pPr>
        <w:jc w:val="both"/>
        <w:rPr>
          <w:lang w:val="en-US"/>
        </w:rPr>
      </w:pPr>
      <w:r>
        <w:rPr>
          <w:lang w:val="en-US"/>
        </w:rPr>
        <w:t xml:space="preserve">The principle is the same than for the </w:t>
      </w:r>
      <w:proofErr w:type="gramStart"/>
      <w:r>
        <w:rPr>
          <w:lang w:val="en-US"/>
        </w:rPr>
        <w:t>open air</w:t>
      </w:r>
      <w:proofErr w:type="gramEnd"/>
      <w:r>
        <w:rPr>
          <w:lang w:val="en-US"/>
        </w:rPr>
        <w:t xml:space="preserve"> calibration, except that the probe is inserted into a stiff </w:t>
      </w:r>
      <w:commentRangeStart w:id="27"/>
      <w:r>
        <w:rPr>
          <w:lang w:val="en-US"/>
        </w:rPr>
        <w:t>tube</w:t>
      </w:r>
      <w:commentRangeEnd w:id="27"/>
      <w:r>
        <w:commentReference w:id="27"/>
      </w:r>
      <w:r>
        <w:rPr>
          <w:lang w:val="en-US"/>
        </w:rPr>
        <w:t xml:space="preserve">. The imposed levels are the same and the time of recording too.   </w:t>
      </w:r>
    </w:p>
    <w:p w14:paraId="030565CD" w14:textId="53E260CB" w:rsidR="00926F7C" w:rsidRDefault="003348FA" w:rsidP="001D6B5D">
      <w:pPr>
        <w:jc w:val="both"/>
        <w:rPr>
          <w:lang w:val="en-US"/>
        </w:rPr>
      </w:pPr>
      <w:r>
        <w:rPr>
          <w:lang w:val="en-US"/>
        </w:rPr>
        <w:t xml:space="preserve">This calibration must be carried out for each new </w:t>
      </w:r>
      <w:proofErr w:type="spellStart"/>
      <w:r>
        <w:rPr>
          <w:lang w:val="en-US"/>
        </w:rPr>
        <w:t>serie</w:t>
      </w:r>
      <w:proofErr w:type="spellEnd"/>
      <w:r>
        <w:rPr>
          <w:lang w:val="en-US"/>
        </w:rPr>
        <w:t xml:space="preserve"> of tests (when the system is filled with water).</w:t>
      </w:r>
      <w:r w:rsidR="00097943">
        <w:rPr>
          <w:lang w:val="en-US"/>
        </w:rPr>
        <w:t xml:space="preserve"> </w:t>
      </w:r>
    </w:p>
    <w:p w14:paraId="011F0ECB" w14:textId="5A324F9B" w:rsidR="00926F7C" w:rsidRDefault="003348FA" w:rsidP="00895153">
      <w:pPr>
        <w:pStyle w:val="Titre2"/>
        <w:numPr>
          <w:ilvl w:val="0"/>
          <w:numId w:val="7"/>
        </w:numPr>
        <w:rPr>
          <w:lang w:val="en-US"/>
        </w:rPr>
      </w:pPr>
      <w:bookmarkStart w:id="28" w:name="_Toc38893309"/>
      <w:proofErr w:type="spellStart"/>
      <w:r>
        <w:rPr>
          <w:lang w:val="en-US"/>
        </w:rPr>
        <w:t>Pressuremeter</w:t>
      </w:r>
      <w:proofErr w:type="spellEnd"/>
      <w:r>
        <w:rPr>
          <w:lang w:val="en-US"/>
        </w:rPr>
        <w:t xml:space="preserve"> test</w:t>
      </w:r>
      <w:bookmarkEnd w:id="28"/>
    </w:p>
    <w:p w14:paraId="1F872065" w14:textId="77777777" w:rsidR="00926F7C" w:rsidRDefault="003348FA">
      <w:pPr>
        <w:jc w:val="both"/>
        <w:rPr>
          <w:lang w:val="en-US"/>
        </w:rPr>
      </w:pPr>
      <w:r>
        <w:rPr>
          <w:lang w:val="en-US"/>
        </w:rPr>
        <w:t xml:space="preserve">After the calibration tests, the probe is ready to be used </w:t>
      </w:r>
      <w:r>
        <w:rPr>
          <w:i/>
          <w:lang w:val="en-US"/>
        </w:rPr>
        <w:t xml:space="preserve">in situ </w:t>
      </w:r>
      <w:r>
        <w:rPr>
          <w:lang w:val="en-US"/>
        </w:rPr>
        <w:t xml:space="preserve">or in a tank. </w:t>
      </w:r>
    </w:p>
    <w:p w14:paraId="1DF29855" w14:textId="77777777" w:rsidR="00926F7C" w:rsidRDefault="003348FA">
      <w:pPr>
        <w:jc w:val="both"/>
        <w:rPr>
          <w:lang w:val="en-US"/>
        </w:rPr>
      </w:pPr>
      <w:r>
        <w:rPr>
          <w:lang w:val="en-US"/>
        </w:rPr>
        <w:t xml:space="preserve">If the soil is </w:t>
      </w:r>
      <w:commentRangeStart w:id="29"/>
      <w:r>
        <w:rPr>
          <w:lang w:val="en-US"/>
        </w:rPr>
        <w:t>treated</w:t>
      </w:r>
      <w:commentRangeEnd w:id="29"/>
      <w:r>
        <w:commentReference w:id="29"/>
      </w:r>
      <w:r>
        <w:rPr>
          <w:lang w:val="en-US"/>
        </w:rPr>
        <w:t xml:space="preserve">, the soil should have been </w:t>
      </w:r>
      <w:commentRangeStart w:id="30"/>
      <w:r>
        <w:rPr>
          <w:lang w:val="en-US"/>
        </w:rPr>
        <w:t xml:space="preserve">drilled </w:t>
      </w:r>
      <w:commentRangeEnd w:id="30"/>
      <w:r>
        <w:commentReference w:id="30"/>
      </w:r>
      <w:r>
        <w:rPr>
          <w:lang w:val="en-US"/>
        </w:rPr>
        <w:t>before as shown in figure 6 for example.</w:t>
      </w:r>
    </w:p>
    <w:p w14:paraId="058087DC" w14:textId="77777777" w:rsidR="00926F7C" w:rsidRDefault="003348FA">
      <w:pPr>
        <w:jc w:val="center"/>
      </w:pPr>
      <w:r>
        <w:rPr>
          <w:noProof/>
        </w:rPr>
        <w:lastRenderedPageBreak/>
        <mc:AlternateContent>
          <mc:Choice Requires="wpg">
            <w:drawing>
              <wp:inline distT="0" distB="0" distL="0" distR="0" wp14:anchorId="5F9C6551" wp14:editId="0DE7C8B8">
                <wp:extent cx="4467225" cy="4010025"/>
                <wp:effectExtent l="0" t="0" r="0" b="0"/>
                <wp:docPr id="1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34"/>
                        <a:srcRect l="13581" t="201" r="11218" b="9792"/>
                        <a:stretch/>
                      </pic:blipFill>
                      <pic:spPr bwMode="auto">
                        <a:xfrm>
                          <a:off x="0" y="0"/>
                          <a:ext cx="4467224" cy="40100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51.8pt;height:315.8pt;" stroked="false">
                <v:path textboxrect="0,0,0,0"/>
                <v:imagedata r:id="rId35" o:title=""/>
              </v:shape>
            </w:pict>
          </mc:Fallback>
        </mc:AlternateContent>
      </w:r>
    </w:p>
    <w:p w14:paraId="2EE8B161" w14:textId="087879A0" w:rsidR="00926F7C" w:rsidRPr="00E83694" w:rsidRDefault="003348FA">
      <w:pPr>
        <w:pStyle w:val="Lgende"/>
        <w:rPr>
          <w:lang w:val="en-US"/>
        </w:rPr>
      </w:pPr>
      <w:bookmarkStart w:id="31" w:name="_Toc38893329"/>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8</w:t>
      </w:r>
      <w:r>
        <w:fldChar w:fldCharType="end"/>
      </w:r>
      <w:r w:rsidRPr="00E83694">
        <w:rPr>
          <w:lang w:val="en-US"/>
        </w:rPr>
        <w:t xml:space="preserve">: Example of pre-drilled hole for </w:t>
      </w:r>
      <w:proofErr w:type="spellStart"/>
      <w:r w:rsidRPr="00E83694">
        <w:rPr>
          <w:lang w:val="en-US"/>
        </w:rPr>
        <w:t>pressuremeter</w:t>
      </w:r>
      <w:proofErr w:type="spellEnd"/>
      <w:r w:rsidRPr="00E83694">
        <w:rPr>
          <w:lang w:val="en-US"/>
        </w:rPr>
        <w:t xml:space="preserve"> tests</w:t>
      </w:r>
      <w:bookmarkEnd w:id="31"/>
      <w:r w:rsidRPr="00E83694">
        <w:rPr>
          <w:lang w:val="en-US"/>
        </w:rPr>
        <w:t xml:space="preserve"> </w:t>
      </w:r>
    </w:p>
    <w:p w14:paraId="2FE9A165" w14:textId="77777777" w:rsidR="00926F7C" w:rsidRDefault="00926F7C">
      <w:pPr>
        <w:jc w:val="center"/>
        <w:rPr>
          <w:lang w:val="en-US"/>
        </w:rPr>
      </w:pPr>
    </w:p>
    <w:p w14:paraId="30E15A49" w14:textId="77777777" w:rsidR="00926F7C" w:rsidRDefault="003348FA">
      <w:pPr>
        <w:jc w:val="both"/>
        <w:rPr>
          <w:lang w:val="en-US"/>
        </w:rPr>
      </w:pPr>
      <w:r>
        <w:rPr>
          <w:lang w:val="en-US"/>
        </w:rPr>
        <w:t xml:space="preserve">The imposed pressure levels remain the same as in the </w:t>
      </w:r>
      <w:commentRangeStart w:id="32"/>
      <w:commentRangeStart w:id="33"/>
      <w:r>
        <w:rPr>
          <w:lang w:val="en-US"/>
        </w:rPr>
        <w:t xml:space="preserve">calibration </w:t>
      </w:r>
      <w:commentRangeEnd w:id="32"/>
      <w:commentRangeEnd w:id="33"/>
      <w:r>
        <w:commentReference w:id="32"/>
      </w:r>
      <w:r>
        <w:commentReference w:id="33"/>
      </w:r>
      <w:r>
        <w:rPr>
          <w:lang w:val="en-US"/>
        </w:rPr>
        <w:t xml:space="preserve">tests except that the pressure can go way higher (in a 2% cement-treated tank, it can go up to 1030 kPa for instance). </w:t>
      </w:r>
      <w:r>
        <w:rPr>
          <w:lang w:val="en-US"/>
        </w:rPr>
        <w:br/>
      </w:r>
      <w:r>
        <w:rPr>
          <w:lang w:val="en-US"/>
        </w:rPr>
        <w:br/>
        <w:t xml:space="preserve">The goal of this test is then to plot the </w:t>
      </w:r>
      <w:proofErr w:type="spellStart"/>
      <w:r>
        <w:rPr>
          <w:lang w:val="en-US"/>
        </w:rPr>
        <w:t>pressuremetric</w:t>
      </w:r>
      <w:proofErr w:type="spellEnd"/>
      <w:r>
        <w:rPr>
          <w:lang w:val="en-US"/>
        </w:rPr>
        <w:t xml:space="preserve"> curve as shown in figure 7. </w:t>
      </w:r>
    </w:p>
    <w:p w14:paraId="1D5036B5" w14:textId="77777777" w:rsidR="00926F7C" w:rsidRPr="00E83694" w:rsidRDefault="00926F7C">
      <w:pPr>
        <w:rPr>
          <w:lang w:val="en-US"/>
        </w:rPr>
      </w:pPr>
    </w:p>
    <w:p w14:paraId="294F6DDC" w14:textId="77777777" w:rsidR="00926F7C" w:rsidRPr="00E83694" w:rsidRDefault="00926F7C">
      <w:pPr>
        <w:rPr>
          <w:lang w:val="en-US"/>
        </w:rPr>
      </w:pPr>
    </w:p>
    <w:p w14:paraId="67365BEC" w14:textId="77777777" w:rsidR="00926F7C" w:rsidRPr="00E83694" w:rsidRDefault="00926F7C">
      <w:pPr>
        <w:rPr>
          <w:lang w:val="en-US"/>
        </w:rPr>
      </w:pPr>
    </w:p>
    <w:p w14:paraId="2B71661F" w14:textId="77777777" w:rsidR="00926F7C" w:rsidRPr="00E83694" w:rsidRDefault="00926F7C">
      <w:pPr>
        <w:rPr>
          <w:lang w:val="en-US"/>
        </w:rPr>
      </w:pPr>
    </w:p>
    <w:p w14:paraId="386770A1" w14:textId="77777777" w:rsidR="00926F7C" w:rsidRPr="00E83694" w:rsidRDefault="00926F7C">
      <w:pPr>
        <w:rPr>
          <w:lang w:val="en-US"/>
        </w:rPr>
      </w:pPr>
    </w:p>
    <w:p w14:paraId="7358A142" w14:textId="77777777" w:rsidR="00926F7C" w:rsidRDefault="003348FA">
      <w:pPr>
        <w:jc w:val="both"/>
      </w:pPr>
      <w:r>
        <w:rPr>
          <w:noProof/>
        </w:rPr>
        <w:lastRenderedPageBreak/>
        <mc:AlternateContent>
          <mc:Choice Requires="wpg">
            <w:drawing>
              <wp:anchor distT="0" distB="0" distL="115200" distR="115200" simplePos="0" relativeHeight="251656192" behindDoc="0" locked="0" layoutInCell="1" allowOverlap="1" wp14:anchorId="100BEABA" wp14:editId="343897AB">
                <wp:simplePos x="0" y="0"/>
                <wp:positionH relativeFrom="column">
                  <wp:posOffset>854415</wp:posOffset>
                </wp:positionH>
                <wp:positionV relativeFrom="paragraph">
                  <wp:posOffset>1847310</wp:posOffset>
                </wp:positionV>
                <wp:extent cx="0" cy="1952625"/>
                <wp:effectExtent l="3175" t="3175" r="3175" b="3175"/>
                <wp:wrapNone/>
                <wp:docPr id="13" name="Connecteur droit 13"/>
                <wp:cNvGraphicFramePr/>
                <a:graphic xmlns:a="http://schemas.openxmlformats.org/drawingml/2006/main">
                  <a:graphicData uri="http://schemas.microsoft.com/office/word/2010/wordprocessingShape">
                    <wps:wsp>
                      <wps:cNvCnPr/>
                      <wps:spPr bwMode="auto">
                        <a:xfrm flipH="1">
                          <a:off x="0" y="0"/>
                          <a:ext cx="0" cy="1952624"/>
                        </a:xfrm>
                        <a:prstGeom prst="line">
                          <a:avLst/>
                        </a:prstGeom>
                        <a:ln w="28575" cap="flat" cmpd="sng" algn="ctr">
                          <a:solidFill>
                            <a:srgbClr val="FF0000"/>
                          </a:solidFill>
                          <a:prstDash val="soli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2" o:spid="_x0000_s12" o:spt="20" style="position:absolute;mso-wrap-distance-left:9.1pt;mso-wrap-distance-top:0.0pt;mso-wrap-distance-right:9.1pt;mso-wrap-distance-bottom:0.0pt;z-index:251680768;o:allowoverlap:true;o:allowincell:true;mso-position-horizontal-relative:text;margin-left:67.3pt;mso-position-horizontal:absolute;mso-position-vertical-relative:text;margin-top:145.5pt;mso-position-vertical:absolute;width:0.0pt;height:153.8pt;flip:x;" coordsize="100000,100000" path="" filled="f" strokecolor="#FF0000" strokeweight="2.25pt">
                <v:path textboxrect="0,0,0,0"/>
              </v:shape>
            </w:pict>
          </mc:Fallback>
        </mc:AlternateContent>
      </w:r>
      <w:r>
        <w:rPr>
          <w:noProof/>
        </w:rPr>
        <mc:AlternateContent>
          <mc:Choice Requires="wpg">
            <w:drawing>
              <wp:anchor distT="0" distB="0" distL="115200" distR="115200" simplePos="0" relativeHeight="251658240" behindDoc="0" locked="0" layoutInCell="1" allowOverlap="1" wp14:anchorId="7A1F5A80" wp14:editId="1FDFE979">
                <wp:simplePos x="0" y="0"/>
                <wp:positionH relativeFrom="column">
                  <wp:posOffset>940140</wp:posOffset>
                </wp:positionH>
                <wp:positionV relativeFrom="paragraph">
                  <wp:posOffset>1904460</wp:posOffset>
                </wp:positionV>
                <wp:extent cx="2724150" cy="0"/>
                <wp:effectExtent l="3175" t="3175" r="3175" b="3175"/>
                <wp:wrapNone/>
                <wp:docPr id="14" name="Connecteur droit 14"/>
                <wp:cNvGraphicFramePr/>
                <a:graphic xmlns:a="http://schemas.openxmlformats.org/drawingml/2006/main">
                  <a:graphicData uri="http://schemas.microsoft.com/office/word/2010/wordprocessingShape">
                    <wps:wsp>
                      <wps:cNvCnPr/>
                      <wps:spPr bwMode="auto">
                        <a:xfrm flipV="1">
                          <a:off x="0" y="0"/>
                          <a:ext cx="2724149" cy="0"/>
                        </a:xfrm>
                        <a:prstGeom prst="line">
                          <a:avLst/>
                        </a:prstGeom>
                        <a:ln w="12699" cap="flat" cmpd="sng" algn="ctr">
                          <a:solidFill>
                            <a:srgbClr val="00B050"/>
                          </a:solidFill>
                          <a:prstDash val="solid"/>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3" o:spid="_x0000_s13" o:spt="20" style="position:absolute;mso-wrap-distance-left:9.1pt;mso-wrap-distance-top:0.0pt;mso-wrap-distance-right:9.1pt;mso-wrap-distance-bottom:0.0pt;z-index:251684864;o:allowoverlap:true;o:allowincell:true;mso-position-horizontal-relative:text;margin-left:74.0pt;mso-position-horizontal:absolute;mso-position-vertical-relative:text;margin-top:150.0pt;mso-position-vertical:absolute;width:214.5pt;height:0.0pt;flip:y;" coordsize="100000,100000" path="" filled="f" strokecolor="#00B050" strokeweight="1.00pt">
                <v:path textboxrect="0,0,0,0"/>
              </v:shape>
            </w:pict>
          </mc:Fallback>
        </mc:AlternateContent>
      </w:r>
      <w:r>
        <w:rPr>
          <w:noProof/>
        </w:rPr>
        <mc:AlternateContent>
          <mc:Choice Requires="wpg">
            <w:drawing>
              <wp:anchor distT="0" distB="0" distL="115200" distR="115200" simplePos="0" relativeHeight="251659264" behindDoc="0" locked="0" layoutInCell="1" allowOverlap="1" wp14:anchorId="6C0C7BEE" wp14:editId="35FB4369">
                <wp:simplePos x="0" y="0"/>
                <wp:positionH relativeFrom="column">
                  <wp:posOffset>463890</wp:posOffset>
                </wp:positionH>
                <wp:positionV relativeFrom="paragraph">
                  <wp:posOffset>1899080</wp:posOffset>
                </wp:positionV>
                <wp:extent cx="352425" cy="0"/>
                <wp:effectExtent l="6349" t="6349" r="6349" b="6349"/>
                <wp:wrapNone/>
                <wp:docPr id="15" name="Connecteur droit 15"/>
                <wp:cNvGraphicFramePr/>
                <a:graphic xmlns:a="http://schemas.openxmlformats.org/drawingml/2006/main">
                  <a:graphicData uri="http://schemas.microsoft.com/office/word/2010/wordprocessingShape">
                    <wps:wsp>
                      <wps:cNvCnPr/>
                      <wps:spPr bwMode="auto">
                        <a:xfrm>
                          <a:off x="0" y="0"/>
                          <a:ext cx="352424" cy="0"/>
                        </a:xfrm>
                        <a:prstGeom prst="line">
                          <a:avLst/>
                        </a:prstGeom>
                        <a:ln w="12699" cap="flat" cmpd="sng" algn="ctr">
                          <a:solidFill>
                            <a:srgbClr val="00B050"/>
                          </a:solidFill>
                          <a:prstDash val="solid"/>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4" o:spid="_x0000_s14" o:spt="20" style="position:absolute;mso-wrap-distance-left:9.1pt;mso-wrap-distance-top:0.0pt;mso-wrap-distance-right:9.1pt;mso-wrap-distance-bottom:0.0pt;z-index:251684864;o:allowoverlap:true;o:allowincell:true;mso-position-horizontal-relative:text;margin-left:36.5pt;mso-position-horizontal:absolute;mso-position-vertical-relative:text;margin-top:149.5pt;mso-position-vertical:absolute;width:27.8pt;height:0.0pt;" coordsize="100000,100000" path="" filled="f" strokecolor="#00B050" strokeweight="1.00pt">
                <v:path textboxrect="0,0,0,0"/>
              </v:shape>
            </w:pict>
          </mc:Fallback>
        </mc:AlternateContent>
      </w:r>
      <w:r>
        <w:rPr>
          <w:noProof/>
        </w:rPr>
        <mc:AlternateContent>
          <mc:Choice Requires="wps">
            <w:drawing>
              <wp:anchor distT="0" distB="0" distL="115200" distR="115200" simplePos="0" relativeHeight="251661312" behindDoc="0" locked="0" layoutInCell="1" allowOverlap="1" wp14:anchorId="0355E6FE" wp14:editId="118B5B91">
                <wp:simplePos x="0" y="0"/>
                <wp:positionH relativeFrom="column">
                  <wp:posOffset>540090</wp:posOffset>
                </wp:positionH>
                <wp:positionV relativeFrom="paragraph">
                  <wp:posOffset>1532985</wp:posOffset>
                </wp:positionV>
                <wp:extent cx="314325" cy="276225"/>
                <wp:effectExtent l="3175" t="3175" r="3175" b="3175"/>
                <wp:wrapNone/>
                <wp:docPr id="16" name="Rectangle 16"/>
                <wp:cNvGraphicFramePr/>
                <a:graphic xmlns:a="http://schemas.openxmlformats.org/drawingml/2006/main">
                  <a:graphicData uri="http://schemas.microsoft.com/office/word/2010/wordprocessingShape">
                    <wps:wsp>
                      <wps:cNvSpPr/>
                      <wps:spPr bwMode="auto">
                        <a:xfrm>
                          <a:off x="0" y="0"/>
                          <a:ext cx="314325" cy="276224"/>
                        </a:xfrm>
                        <a:prstGeom prst="rect">
                          <a:avLst/>
                        </a:prstGeom>
                        <a:solidFill>
                          <a:schemeClr val="lt1"/>
                        </a:solidFill>
                        <a:ln w="19049">
                          <a:noFill/>
                          <a:prstDash val="solid"/>
                        </a:ln>
                      </wps:spPr>
                      <wps:style>
                        <a:lnRef idx="0">
                          <a:schemeClr val="accent1">
                            <a:shade val="50000"/>
                          </a:schemeClr>
                        </a:lnRef>
                        <a:fillRef idx="0">
                          <a:schemeClr val="accent1"/>
                        </a:fillRef>
                        <a:effectRef idx="0">
                          <a:schemeClr val="accent1"/>
                        </a:effectRef>
                        <a:fontRef idx="minor">
                          <a:schemeClr val="dk1"/>
                        </a:fontRef>
                      </wps:style>
                      <wps:txbx>
                        <w:txbxContent>
                          <w:p w14:paraId="20272694" w14:textId="77777777" w:rsidR="00486996" w:rsidRDefault="00486996">
                            <w:r>
                              <w:t>I</w:t>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0355E6FE" id="Rectangle 16" o:spid="_x0000_s1028" style="position:absolute;left:0;text-align:left;margin-left:42.55pt;margin-top:120.7pt;width:24.75pt;height:21.75pt;z-index:251661312;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" fillcolor="white [3201]" stroked="f" strokeweight=".52914mm">
                <v:textbox>
                  <w:txbxContent>
                    <w:p w14:paraId="20272694" w14:textId="77777777" w:rsidR="00486996" w:rsidRDefault="00486996">
                      <w:r>
                        <w:t>I</w:t>
                      </w:r>
                    </w:p>
                  </w:txbxContent>
                </v:textbox>
              </v:rect>
            </w:pict>
          </mc:Fallback>
        </mc:AlternateContent>
      </w:r>
      <w:r>
        <w:rPr>
          <w:noProof/>
        </w:rPr>
        <mc:AlternateContent>
          <mc:Choice Requires="wps">
            <w:drawing>
              <wp:anchor distT="0" distB="0" distL="115200" distR="115200" simplePos="0" relativeHeight="251662336" behindDoc="0" locked="0" layoutInCell="1" allowOverlap="1" wp14:anchorId="2A44937B" wp14:editId="23DAAC4E">
                <wp:simplePos x="0" y="0"/>
                <wp:positionH relativeFrom="column">
                  <wp:posOffset>2145052</wp:posOffset>
                </wp:positionH>
                <wp:positionV relativeFrom="paragraph">
                  <wp:posOffset>1532985</wp:posOffset>
                </wp:positionV>
                <wp:extent cx="314325" cy="276225"/>
                <wp:effectExtent l="0" t="0" r="0" b="0"/>
                <wp:wrapNone/>
                <wp:docPr id="17" name="Rectangle 17"/>
                <wp:cNvGraphicFramePr/>
                <a:graphic xmlns:a="http://schemas.openxmlformats.org/drawingml/2006/main">
                  <a:graphicData uri="http://schemas.microsoft.com/office/word/2010/wordprocessingShape">
                    <wps:wsp>
                      <wps:cNvSpPr/>
                      <wps:spPr bwMode="auto">
                        <a:xfrm>
                          <a:off x="0" y="0"/>
                          <a:ext cx="314324" cy="276223"/>
                        </a:xfrm>
                        <a:prstGeom prst="rect">
                          <a:avLst/>
                        </a:prstGeom>
                        <a:solidFill>
                          <a:schemeClr val="lt1"/>
                        </a:solidFill>
                        <a:ln w="19049">
                          <a:noFill/>
                          <a:prstDash val="solid"/>
                        </a:ln>
                      </wps:spPr>
                      <wps:style>
                        <a:lnRef idx="0">
                          <a:schemeClr val="accent1">
                            <a:shade val="50000"/>
                          </a:schemeClr>
                        </a:lnRef>
                        <a:fillRef idx="0">
                          <a:schemeClr val="accent1"/>
                        </a:fillRef>
                        <a:effectRef idx="0">
                          <a:schemeClr val="accent1"/>
                        </a:effectRef>
                        <a:fontRef idx="minor">
                          <a:schemeClr val="dk1"/>
                        </a:fontRef>
                      </wps:style>
                      <wps:txbx>
                        <w:txbxContent>
                          <w:p w14:paraId="4155EF21" w14:textId="77777777" w:rsidR="00486996" w:rsidRDefault="00486996">
                            <w:r>
                              <w:t>II</w:t>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2A44937B" id="Rectangle 17" o:spid="_x0000_s1029" style="position:absolute;left:0;text-align:left;margin-left:168.9pt;margin-top:120.7pt;width:24.75pt;height:21.75pt;z-index:251662336;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" fillcolor="white [3201]" stroked="f" strokeweight=".52914mm">
                <v:textbox>
                  <w:txbxContent>
                    <w:p w14:paraId="4155EF21" w14:textId="77777777" w:rsidR="00486996" w:rsidRDefault="00486996">
                      <w:r>
                        <w:t>II</w:t>
                      </w:r>
                    </w:p>
                  </w:txbxContent>
                </v:textbox>
              </v:rect>
            </w:pict>
          </mc:Fallback>
        </mc:AlternateContent>
      </w:r>
      <w:r>
        <w:rPr>
          <w:noProof/>
        </w:rPr>
        <mc:AlternateContent>
          <mc:Choice Requires="wpg">
            <w:drawing>
              <wp:inline distT="0" distB="0" distL="0" distR="0" wp14:anchorId="1710DEEA" wp14:editId="7D4481C8">
                <wp:extent cx="5676053" cy="4220655"/>
                <wp:effectExtent l="0" t="0" r="0" b="0"/>
                <wp:docPr id="1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36"/>
                        <a:stretch/>
                      </pic:blipFill>
                      <pic:spPr bwMode="auto">
                        <a:xfrm>
                          <a:off x="0" y="0"/>
                          <a:ext cx="5676053" cy="42206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46.9pt;height:332.3pt;" stroked="false">
                <v:path textboxrect="0,0,0,0"/>
                <v:imagedata r:id="rId37" o:title=""/>
              </v:shape>
            </w:pict>
          </mc:Fallback>
        </mc:AlternateContent>
      </w:r>
      <w:r>
        <w:rPr>
          <w:noProof/>
        </w:rPr>
        <mc:AlternateContent>
          <mc:Choice Requires="wpg">
            <w:drawing>
              <wp:anchor distT="0" distB="0" distL="115200" distR="115200" simplePos="0" relativeHeight="251657216" behindDoc="0" locked="0" layoutInCell="1" allowOverlap="1" wp14:anchorId="4833E080" wp14:editId="0938584F">
                <wp:simplePos x="0" y="0"/>
                <wp:positionH relativeFrom="column">
                  <wp:posOffset>3778590</wp:posOffset>
                </wp:positionH>
                <wp:positionV relativeFrom="paragraph">
                  <wp:posOffset>1913985</wp:posOffset>
                </wp:positionV>
                <wp:extent cx="0" cy="1952625"/>
                <wp:effectExtent l="14287" t="14287" r="14287" b="14287"/>
                <wp:wrapNone/>
                <wp:docPr id="19" name="Connecteur droit 19"/>
                <wp:cNvGraphicFramePr/>
                <a:graphic xmlns:a="http://schemas.openxmlformats.org/drawingml/2006/main">
                  <a:graphicData uri="http://schemas.microsoft.com/office/word/2010/wordprocessingShape">
                    <wps:wsp>
                      <wps:cNvCnPr/>
                      <wps:spPr bwMode="auto">
                        <a:xfrm flipH="1">
                          <a:off x="0" y="0"/>
                          <a:ext cx="0" cy="1952624"/>
                        </a:xfrm>
                        <a:prstGeom prst="line">
                          <a:avLst/>
                        </a:prstGeom>
                        <a:ln w="28575" cap="flat" cmpd="sng" algn="ctr">
                          <a:solidFill>
                            <a:srgbClr val="FF0000"/>
                          </a:solidFill>
                          <a:prstDash val="soli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8" o:spid="_x0000_s18" o:spt="20" style="position:absolute;mso-wrap-distance-left:9.1pt;mso-wrap-distance-top:0.0pt;mso-wrap-distance-right:9.1pt;mso-wrap-distance-bottom:0.0pt;z-index:251680768;o:allowoverlap:true;o:allowincell:true;mso-position-horizontal-relative:text;margin-left:297.5pt;mso-position-horizontal:absolute;mso-position-vertical-relative:text;margin-top:150.7pt;mso-position-vertical:absolute;width:0.0pt;height:153.8pt;flip:x;" coordsize="100000,100000" path="" filled="f" strokecolor="#FF0000" strokeweight="2.25pt">
                <v:path textboxrect="0,0,0,0"/>
              </v:shape>
            </w:pict>
          </mc:Fallback>
        </mc:AlternateContent>
      </w:r>
      <w:r>
        <w:rPr>
          <w:noProof/>
        </w:rPr>
        <mc:AlternateContent>
          <mc:Choice Requires="wpg">
            <w:drawing>
              <wp:anchor distT="0" distB="0" distL="115200" distR="115200" simplePos="0" relativeHeight="251660288" behindDoc="0" locked="0" layoutInCell="1" allowOverlap="1" wp14:anchorId="51A07EF4" wp14:editId="15332F95">
                <wp:simplePos x="0" y="0"/>
                <wp:positionH relativeFrom="column">
                  <wp:posOffset>3841750</wp:posOffset>
                </wp:positionH>
                <wp:positionV relativeFrom="paragraph">
                  <wp:posOffset>1925068</wp:posOffset>
                </wp:positionV>
                <wp:extent cx="1641815" cy="0"/>
                <wp:effectExtent l="6349" t="6349" r="6349" b="6349"/>
                <wp:wrapNone/>
                <wp:docPr id="20" name="Connecteur droit 20"/>
                <wp:cNvGraphicFramePr/>
                <a:graphic xmlns:a="http://schemas.openxmlformats.org/drawingml/2006/main">
                  <a:graphicData uri="http://schemas.microsoft.com/office/word/2010/wordprocessingShape">
                    <wps:wsp>
                      <wps:cNvCnPr/>
                      <wps:spPr bwMode="auto">
                        <a:xfrm flipV="1">
                          <a:off x="0" y="0"/>
                          <a:ext cx="1641814" cy="0"/>
                        </a:xfrm>
                        <a:prstGeom prst="line">
                          <a:avLst/>
                        </a:prstGeom>
                        <a:ln w="12699" cap="flat" cmpd="sng" algn="ctr">
                          <a:solidFill>
                            <a:srgbClr val="00B050"/>
                          </a:solidFill>
                          <a:prstDash val="solid"/>
                          <a:headEnd type="arrow" len="med"/>
                          <a:tailEnd type="arrow" len="med"/>
                        </a:ln>
                      </wps:spPr>
                      <wps:style>
                        <a:lnRef idx="1">
                          <a:schemeClr val="accent1">
                            <a:shade val="50000"/>
                          </a:schemeClr>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v:shape id="shape 19" o:spid="_x0000_s19" o:spt="20" style="position:absolute;mso-wrap-distance-left:9.1pt;mso-wrap-distance-top:0.0pt;mso-wrap-distance-right:9.1pt;mso-wrap-distance-bottom:0.0pt;z-index:251684864;o:allowoverlap:true;o:allowincell:true;mso-position-horizontal-relative:text;margin-left:302.5pt;mso-position-horizontal:absolute;mso-position-vertical-relative:text;margin-top:151.6pt;mso-position-vertical:absolute;width:129.3pt;height:0.0pt;flip:y;" coordsize="100000,100000" path="" filled="f" strokecolor="#00B050" strokeweight="1.00pt">
                <v:path textboxrect="0,0,0,0"/>
              </v:shape>
            </w:pict>
          </mc:Fallback>
        </mc:AlternateContent>
      </w:r>
      <w:r>
        <w:rPr>
          <w:noProof/>
        </w:rPr>
        <mc:AlternateContent>
          <mc:Choice Requires="wps">
            <w:drawing>
              <wp:anchor distT="0" distB="0" distL="115200" distR="115200" simplePos="0" relativeHeight="251663360" behindDoc="0" locked="0" layoutInCell="1" allowOverlap="1" wp14:anchorId="67B531E8" wp14:editId="2D4875C3">
                <wp:simplePos x="0" y="0"/>
                <wp:positionH relativeFrom="column">
                  <wp:posOffset>4521540</wp:posOffset>
                </wp:positionH>
                <wp:positionV relativeFrom="paragraph">
                  <wp:posOffset>1557943</wp:posOffset>
                </wp:positionV>
                <wp:extent cx="457200" cy="251267"/>
                <wp:effectExtent l="9524" t="9524" r="9524" b="9524"/>
                <wp:wrapNone/>
                <wp:docPr id="21" name="Rectangle 21"/>
                <wp:cNvGraphicFramePr/>
                <a:graphic xmlns:a="http://schemas.openxmlformats.org/drawingml/2006/main">
                  <a:graphicData uri="http://schemas.microsoft.com/office/word/2010/wordprocessingShape">
                    <wps:wsp>
                      <wps:cNvSpPr/>
                      <wps:spPr bwMode="auto">
                        <a:xfrm>
                          <a:off x="0" y="0"/>
                          <a:ext cx="457199" cy="251266"/>
                        </a:xfrm>
                        <a:prstGeom prst="rect">
                          <a:avLst/>
                        </a:prstGeom>
                        <a:solidFill>
                          <a:schemeClr val="lt1"/>
                        </a:solidFill>
                        <a:ln w="19049">
                          <a:noFill/>
                          <a:prstDash val="solid"/>
                        </a:ln>
                      </wps:spPr>
                      <wps:style>
                        <a:lnRef idx="0">
                          <a:schemeClr val="accent1">
                            <a:shade val="50000"/>
                          </a:schemeClr>
                        </a:lnRef>
                        <a:fillRef idx="0">
                          <a:schemeClr val="accent1"/>
                        </a:fillRef>
                        <a:effectRef idx="0">
                          <a:schemeClr val="accent1"/>
                        </a:effectRef>
                        <a:fontRef idx="minor">
                          <a:schemeClr val="dk1"/>
                        </a:fontRef>
                      </wps:style>
                      <wps:txbx>
                        <w:txbxContent>
                          <w:p w14:paraId="42536717" w14:textId="77777777" w:rsidR="00486996" w:rsidRDefault="00486996">
                            <w:r>
                              <w:t>III</w:t>
                            </w:r>
                          </w:p>
                        </w:txbxContent>
                      </wps:txbx>
                      <wps:bodyPr vertOverflow="overflow" horzOverflow="clip" vert="horz" wrap="square" lIns="91440" tIns="45720" rIns="91440" bIns="45720" numCol="1" spcCol="0" rtlCol="0" fromWordArt="0" anchor="t" anchorCtr="0" forceAA="0" compatLnSpc="0"/>
                    </wps:wsp>
                  </a:graphicData>
                </a:graphic>
              </wp:anchor>
            </w:drawing>
          </mc:Choice>
          <mc:Fallback>
            <w:pict>
              <v:rect w14:anchorId="67B531E8" id="Rectangle 21" o:spid="_x0000_s1030" style="position:absolute;left:0;text-align:left;margin-left:356.05pt;margin-top:122.65pt;width:36pt;height:19.8pt;z-index:251663360;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" fillcolor="white [3201]" stroked="f" strokeweight=".52914mm">
                <v:textbox>
                  <w:txbxContent>
                    <w:p w14:paraId="42536717" w14:textId="77777777" w:rsidR="00486996" w:rsidRDefault="00486996">
                      <w:r>
                        <w:t>III</w:t>
                      </w:r>
                    </w:p>
                  </w:txbxContent>
                </v:textbox>
              </v:rect>
            </w:pict>
          </mc:Fallback>
        </mc:AlternateContent>
      </w:r>
    </w:p>
    <w:p w14:paraId="14A6B759" w14:textId="6382C0C1" w:rsidR="00926F7C" w:rsidRPr="00E83694" w:rsidRDefault="003348FA">
      <w:pPr>
        <w:pStyle w:val="Lgende"/>
        <w:rPr>
          <w:lang w:val="en-US"/>
        </w:rPr>
      </w:pPr>
      <w:bookmarkStart w:id="34" w:name="_Toc38893330"/>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9</w:t>
      </w:r>
      <w:r>
        <w:fldChar w:fldCharType="end"/>
      </w:r>
      <w:r w:rsidRPr="00E83694">
        <w:rPr>
          <w:lang w:val="en-US"/>
        </w:rPr>
        <w:t xml:space="preserve">:  Example of </w:t>
      </w:r>
      <w:proofErr w:type="spellStart"/>
      <w:r w:rsidRPr="00E83694">
        <w:rPr>
          <w:lang w:val="en-US"/>
        </w:rPr>
        <w:t>pressuremetric</w:t>
      </w:r>
      <w:proofErr w:type="spellEnd"/>
      <w:r w:rsidRPr="00E83694">
        <w:rPr>
          <w:lang w:val="en-US"/>
        </w:rPr>
        <w:t xml:space="preserve"> curve before corrections obtained on a 2% cement-treated tank (V60 in cm3 as a function of the pressure in kPa).</w:t>
      </w:r>
      <w:bookmarkEnd w:id="34"/>
      <w:r w:rsidRPr="00E83694">
        <w:rPr>
          <w:lang w:val="en-US"/>
        </w:rPr>
        <w:t xml:space="preserve">  </w:t>
      </w:r>
    </w:p>
    <w:p w14:paraId="5AD48A93" w14:textId="77777777" w:rsidR="00926F7C" w:rsidRDefault="003348FA">
      <w:pPr>
        <w:rPr>
          <w:lang w:val="en-US"/>
        </w:rPr>
      </w:pPr>
      <w:r>
        <w:rPr>
          <w:lang w:val="en-US"/>
        </w:rPr>
        <w:t>On the previous graph:</w:t>
      </w:r>
    </w:p>
    <w:p w14:paraId="26D520EA" w14:textId="77777777" w:rsidR="00926F7C" w:rsidRDefault="003348FA">
      <w:pPr>
        <w:rPr>
          <w:lang w:val="en-US"/>
        </w:rPr>
      </w:pPr>
      <w:proofErr w:type="gramStart"/>
      <w:r>
        <w:rPr>
          <w:lang w:val="en-US"/>
        </w:rPr>
        <w:t>I :</w:t>
      </w:r>
      <w:proofErr w:type="gramEnd"/>
      <w:r>
        <w:rPr>
          <w:lang w:val="en-US"/>
        </w:rPr>
        <w:t xml:space="preserve"> contact phase between the probe and the walls of the borehole</w:t>
      </w:r>
    </w:p>
    <w:p w14:paraId="595C7FFB" w14:textId="77777777" w:rsidR="00926F7C" w:rsidRDefault="003348FA">
      <w:pPr>
        <w:rPr>
          <w:lang w:val="en-US"/>
        </w:rPr>
      </w:pPr>
      <w:r>
        <w:rPr>
          <w:lang w:val="en-US"/>
        </w:rPr>
        <w:t>II: pseudo-elastic phase</w:t>
      </w:r>
    </w:p>
    <w:p w14:paraId="4CA6AB41" w14:textId="77777777" w:rsidR="00926F7C" w:rsidRDefault="003348FA">
      <w:pPr>
        <w:rPr>
          <w:lang w:val="en-US"/>
        </w:rPr>
      </w:pPr>
      <w:r>
        <w:rPr>
          <w:lang w:val="en-US"/>
        </w:rPr>
        <w:t>III: large displacements phase</w:t>
      </w:r>
    </w:p>
    <w:p w14:paraId="3104CC1C" w14:textId="77777777" w:rsidR="00926F7C" w:rsidRDefault="00926F7C">
      <w:pPr>
        <w:rPr>
          <w:lang w:val="en-US"/>
        </w:rPr>
      </w:pPr>
    </w:p>
    <w:p w14:paraId="20170C71" w14:textId="77777777" w:rsidR="00926F7C" w:rsidRDefault="003348FA">
      <w:pPr>
        <w:rPr>
          <w:lang w:val="en-US"/>
        </w:rPr>
      </w:pPr>
      <w:r>
        <w:rPr>
          <w:lang w:val="en-US"/>
        </w:rPr>
        <w:t>Then the dataset is ready to be corrected.</w:t>
      </w:r>
    </w:p>
    <w:p w14:paraId="2F44FC5B" w14:textId="77777777" w:rsidR="00926F7C" w:rsidRDefault="003348FA">
      <w:pPr>
        <w:rPr>
          <w:lang w:val="en-US"/>
        </w:rPr>
      </w:pPr>
      <w:r>
        <w:rPr>
          <w:lang w:val="en-US"/>
        </w:rPr>
        <w:br/>
      </w:r>
    </w:p>
    <w:p w14:paraId="0491F678" w14:textId="77777777" w:rsidR="00926F7C" w:rsidRDefault="00926F7C">
      <w:pPr>
        <w:rPr>
          <w:lang w:val="en-US"/>
        </w:rPr>
      </w:pPr>
    </w:p>
    <w:p w14:paraId="6EA9110A" w14:textId="77777777" w:rsidR="00926F7C" w:rsidRDefault="00926F7C">
      <w:pPr>
        <w:rPr>
          <w:lang w:val="en-US"/>
        </w:rPr>
      </w:pPr>
    </w:p>
    <w:p w14:paraId="66FF965B" w14:textId="77777777" w:rsidR="00926F7C" w:rsidRDefault="00926F7C">
      <w:pPr>
        <w:rPr>
          <w:lang w:val="en-US"/>
        </w:rPr>
      </w:pPr>
    </w:p>
    <w:p w14:paraId="76380649" w14:textId="77777777" w:rsidR="00926F7C" w:rsidRDefault="00926F7C">
      <w:pPr>
        <w:rPr>
          <w:lang w:val="en-US"/>
        </w:rPr>
      </w:pPr>
    </w:p>
    <w:p w14:paraId="5E560791" w14:textId="77777777" w:rsidR="00926F7C" w:rsidRDefault="003348FA">
      <w:pPr>
        <w:rPr>
          <w:sz w:val="26"/>
          <w:u w:val="single"/>
          <w:lang w:val="en-US"/>
        </w:rPr>
      </w:pPr>
      <w:r>
        <w:rPr>
          <w:lang w:val="en-US"/>
        </w:rPr>
        <w:br/>
      </w:r>
      <w:r>
        <w:rPr>
          <w:sz w:val="26"/>
          <w:u w:val="single"/>
          <w:lang w:val="en-US"/>
        </w:rPr>
        <w:br/>
      </w:r>
    </w:p>
    <w:p w14:paraId="256D38FE" w14:textId="711A8BB3" w:rsidR="00926F7C" w:rsidRDefault="005B76BC" w:rsidP="00895153">
      <w:pPr>
        <w:pStyle w:val="Titre2"/>
        <w:numPr>
          <w:ilvl w:val="0"/>
          <w:numId w:val="7"/>
        </w:numPr>
        <w:rPr>
          <w:lang w:val="en-US"/>
        </w:rPr>
      </w:pPr>
      <w:bookmarkStart w:id="35" w:name="_Toc38893310"/>
      <w:r>
        <w:rPr>
          <w:lang w:val="en-US"/>
        </w:rPr>
        <w:lastRenderedPageBreak/>
        <w:t>Volume and pressure corrections</w:t>
      </w:r>
      <w:bookmarkEnd w:id="35"/>
    </w:p>
    <w:p w14:paraId="6A3030A7" w14:textId="2ED15B97" w:rsidR="00926F7C" w:rsidRDefault="00895153" w:rsidP="00895153">
      <w:pPr>
        <w:pStyle w:val="Titre3"/>
        <w:ind w:firstLine="708"/>
      </w:pPr>
      <w:bookmarkStart w:id="36" w:name="_Toc38893311"/>
      <w:r>
        <w:t xml:space="preserve">VII.1. </w:t>
      </w:r>
      <w:r w:rsidR="003348FA">
        <w:t>Volume correction</w:t>
      </w:r>
      <w:bookmarkEnd w:id="36"/>
      <w:r w:rsidR="003348FA">
        <w:t xml:space="preserve"> </w:t>
      </w:r>
    </w:p>
    <w:p w14:paraId="55C76257" w14:textId="7FCE6487" w:rsidR="00926F7C" w:rsidRDefault="00343FF9">
      <w:r>
        <w:rPr>
          <w:noProof/>
        </w:rPr>
        <mc:AlternateContent>
          <mc:Choice Requires="wps">
            <w:drawing>
              <wp:anchor distT="0" distB="0" distL="114300" distR="114300" simplePos="0" relativeHeight="251664384" behindDoc="0" locked="0" layoutInCell="1" allowOverlap="1" wp14:anchorId="01A5CA40" wp14:editId="6A57DFC5">
                <wp:simplePos x="0" y="0"/>
                <wp:positionH relativeFrom="column">
                  <wp:posOffset>3482340</wp:posOffset>
                </wp:positionH>
                <wp:positionV relativeFrom="paragraph">
                  <wp:posOffset>356235</wp:posOffset>
                </wp:positionV>
                <wp:extent cx="2087245" cy="259715"/>
                <wp:effectExtent l="19050" t="0" r="27305" b="102235"/>
                <wp:wrapNone/>
                <wp:docPr id="26" name="Triangle isocèle 26"/>
                <wp:cNvGraphicFramePr/>
                <a:graphic xmlns:a="http://schemas.openxmlformats.org/drawingml/2006/main">
                  <a:graphicData uri="http://schemas.microsoft.com/office/word/2010/wordprocessingShape">
                    <wps:wsp>
                      <wps:cNvSpPr/>
                      <wps:spPr>
                        <a:xfrm rot="252562">
                          <a:off x="0" y="0"/>
                          <a:ext cx="2087245" cy="259715"/>
                        </a:xfrm>
                        <a:prstGeom prst="triangle">
                          <a:avLst>
                            <a:gd name="adj" fmla="val 10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AAB0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6" o:spid="_x0000_s1026" type="#_x0000_t5" style="position:absolute;margin-left:274.2pt;margin-top:28.05pt;width:164.35pt;height:20.45pt;rotation:27586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" adj="21600" fillcolor="#5b9bd5 [3204]" strokecolor="#1f4d78 [1604]" strokeweight="1pt"/>
            </w:pict>
          </mc:Fallback>
        </mc:AlternateContent>
      </w:r>
      <w:r>
        <w:rPr>
          <w:noProof/>
        </w:rPr>
        <mc:AlternateContent>
          <mc:Choice Requires="wps">
            <w:drawing>
              <wp:anchor distT="45720" distB="45720" distL="114300" distR="114300" simplePos="0" relativeHeight="251666432" behindDoc="0" locked="0" layoutInCell="1" allowOverlap="1" wp14:anchorId="2BF9CAF9" wp14:editId="54F7BC88">
                <wp:simplePos x="0" y="0"/>
                <wp:positionH relativeFrom="column">
                  <wp:posOffset>5615940</wp:posOffset>
                </wp:positionH>
                <wp:positionV relativeFrom="paragraph">
                  <wp:posOffset>438375</wp:posOffset>
                </wp:positionV>
                <wp:extent cx="257175" cy="247650"/>
                <wp:effectExtent l="19050" t="19050" r="28575" b="1905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3819">
                          <a:off x="0" y="0"/>
                          <a:ext cx="257175" cy="247650"/>
                        </a:xfrm>
                        <a:prstGeom prst="rect">
                          <a:avLst/>
                        </a:prstGeom>
                        <a:noFill/>
                        <a:ln w="9525">
                          <a:solidFill>
                            <a:srgbClr val="000000"/>
                          </a:solidFill>
                          <a:miter lim="800000"/>
                          <a:headEnd/>
                          <a:tailEnd/>
                        </a:ln>
                      </wps:spPr>
                      <wps:txbx>
                        <w:txbxContent>
                          <w:p w14:paraId="2A9BD386" w14:textId="1AA6A1C5" w:rsidR="00486996" w:rsidRDefault="00486996">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9CAF9" id="_x0000_t202" coordsize="21600,21600" o:spt="202" path="m,l,21600r21600,l21600,xe">
                <v:stroke joinstyle="miter"/>
                <v:path gradientshapeok="t" o:connecttype="rect"/>
              </v:shapetype>
              <v:shape id="Zone de texte 2" o:spid="_x0000_s1031" type="#_x0000_t202" style="position:absolute;margin-left:442.2pt;margin-top:34.5pt;width:20.25pt;height:19.5pt;rotation:255393fd;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" filled="f">
                <v:textbox>
                  <w:txbxContent>
                    <w:p w14:paraId="2A9BD386" w14:textId="1AA6A1C5" w:rsidR="00486996" w:rsidRDefault="00486996">
                      <w:r>
                        <w:t>a</w:t>
                      </w:r>
                    </w:p>
                  </w:txbxContent>
                </v:textbox>
              </v:shape>
            </w:pict>
          </mc:Fallback>
        </mc:AlternateContent>
      </w:r>
      <w:r w:rsidR="00F60D43">
        <w:rPr>
          <w:noProof/>
        </w:rPr>
        <mc:AlternateContent>
          <mc:Choice Requires="wps">
            <w:drawing>
              <wp:anchor distT="45720" distB="45720" distL="114300" distR="114300" simplePos="0" relativeHeight="251670528" behindDoc="0" locked="0" layoutInCell="1" allowOverlap="1" wp14:anchorId="02871BAE" wp14:editId="72B59783">
                <wp:simplePos x="0" y="0"/>
                <wp:positionH relativeFrom="column">
                  <wp:posOffset>139065</wp:posOffset>
                </wp:positionH>
                <wp:positionV relativeFrom="paragraph">
                  <wp:posOffset>289560</wp:posOffset>
                </wp:positionV>
                <wp:extent cx="381000" cy="257175"/>
                <wp:effectExtent l="0" t="0" r="0" b="0"/>
                <wp:wrapNone/>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57175"/>
                        </a:xfrm>
                        <a:prstGeom prst="rect">
                          <a:avLst/>
                        </a:prstGeom>
                        <a:noFill/>
                        <a:ln w="9525">
                          <a:noFill/>
                          <a:miter lim="800000"/>
                          <a:headEnd/>
                          <a:tailEnd/>
                        </a:ln>
                      </wps:spPr>
                      <wps:txbx>
                        <w:txbxContent>
                          <w:p w14:paraId="6E0FA2EB" w14:textId="6111517D" w:rsidR="00486996" w:rsidRPr="00F60D43" w:rsidRDefault="00486996" w:rsidP="00F60D43">
                            <w:pPr>
                              <w:rPr>
                                <w:color w:val="FF0000"/>
                              </w:rPr>
                            </w:pPr>
                            <w:r>
                              <w:rPr>
                                <w:color w:val="FF0000"/>
                              </w:rPr>
                              <w:t>Vc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71BAE" id="_x0000_s1032" type="#_x0000_t202" style="position:absolute;margin-left:10.95pt;margin-top:22.8pt;width:30pt;height:20.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" filled="f" stroked="f">
                <v:textbox>
                  <w:txbxContent>
                    <w:p w14:paraId="6E0FA2EB" w14:textId="6111517D" w:rsidR="00486996" w:rsidRPr="00F60D43" w:rsidRDefault="00486996" w:rsidP="00F60D43">
                      <w:pPr>
                        <w:rPr>
                          <w:color w:val="FF0000"/>
                        </w:rPr>
                      </w:pPr>
                      <w:r>
                        <w:rPr>
                          <w:color w:val="FF0000"/>
                        </w:rPr>
                        <w:t>Vc</w:t>
                      </w:r>
                    </w:p>
                  </w:txbxContent>
                </v:textbox>
              </v:shape>
            </w:pict>
          </mc:Fallback>
        </mc:AlternateContent>
      </w:r>
      <w:r w:rsidR="00F60D43">
        <w:rPr>
          <w:noProof/>
        </w:rPr>
        <mc:AlternateContent>
          <mc:Choice Requires="wps">
            <w:drawing>
              <wp:anchor distT="45720" distB="45720" distL="114300" distR="114300" simplePos="0" relativeHeight="251668480" behindDoc="0" locked="0" layoutInCell="1" allowOverlap="1" wp14:anchorId="0599FBD4" wp14:editId="6733D813">
                <wp:simplePos x="0" y="0"/>
                <wp:positionH relativeFrom="column">
                  <wp:posOffset>4672965</wp:posOffset>
                </wp:positionH>
                <wp:positionV relativeFrom="paragraph">
                  <wp:posOffset>670560</wp:posOffset>
                </wp:positionV>
                <wp:extent cx="257175" cy="247650"/>
                <wp:effectExtent l="38100" t="38100" r="28575" b="3810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4440">
                          <a:off x="0" y="0"/>
                          <a:ext cx="257175" cy="247650"/>
                        </a:xfrm>
                        <a:prstGeom prst="rect">
                          <a:avLst/>
                        </a:prstGeom>
                        <a:noFill/>
                        <a:ln w="9525">
                          <a:solidFill>
                            <a:srgbClr val="000000"/>
                          </a:solidFill>
                          <a:miter lim="800000"/>
                          <a:headEnd/>
                          <a:tailEnd/>
                        </a:ln>
                      </wps:spPr>
                      <wps:txbx>
                        <w:txbxContent>
                          <w:p w14:paraId="638EA52C" w14:textId="534314F1" w:rsidR="00486996" w:rsidRDefault="00486996" w:rsidP="00F60D43">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9FBD4" id="_x0000_s1033" type="#_x0000_t202" style="position:absolute;margin-left:367.95pt;margin-top:52.8pt;width:20.25pt;height:19.5pt;rotation:332530fd;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" filled="f">
                <v:textbox>
                  <w:txbxContent>
                    <w:p w14:paraId="638EA52C" w14:textId="534314F1" w:rsidR="00486996" w:rsidRDefault="00486996" w:rsidP="00F60D43">
                      <w:r>
                        <w:t>1</w:t>
                      </w:r>
                    </w:p>
                  </w:txbxContent>
                </v:textbox>
              </v:shape>
            </w:pict>
          </mc:Fallback>
        </mc:AlternateContent>
      </w:r>
      <w:r w:rsidR="003348FA">
        <w:rPr>
          <w:noProof/>
        </w:rPr>
        <mc:AlternateContent>
          <mc:Choice Requires="wpg">
            <w:drawing>
              <wp:inline distT="0" distB="0" distL="0" distR="0" wp14:anchorId="4FDA8392" wp14:editId="0CF647B1">
                <wp:extent cx="6028145" cy="4489492"/>
                <wp:effectExtent l="0" t="0" r="0" b="0"/>
                <wp:docPr id="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38"/>
                        <a:stretch/>
                      </pic:blipFill>
                      <pic:spPr bwMode="auto">
                        <a:xfrm>
                          <a:off x="0" y="0"/>
                          <a:ext cx="6028143" cy="448949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74.7pt;height:353.5pt;" stroked="false">
                <v:path textboxrect="0,0,0,0"/>
                <v:imagedata r:id="rId39" o:title=""/>
              </v:shape>
            </w:pict>
          </mc:Fallback>
        </mc:AlternateContent>
      </w:r>
    </w:p>
    <w:p w14:paraId="5D147E1E" w14:textId="7580C8CF" w:rsidR="00926F7C" w:rsidRPr="00E83694" w:rsidRDefault="003348FA">
      <w:pPr>
        <w:pStyle w:val="Lgende"/>
        <w:rPr>
          <w:lang w:val="en-US"/>
        </w:rPr>
      </w:pPr>
      <w:bookmarkStart w:id="37" w:name="_Toc38893331"/>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10</w:t>
      </w:r>
      <w:r>
        <w:fldChar w:fldCharType="end"/>
      </w:r>
      <w:r w:rsidRPr="00E83694">
        <w:rPr>
          <w:lang w:val="en-US"/>
        </w:rPr>
        <w:t>: Example of confined calibration of the probe</w:t>
      </w:r>
      <w:bookmarkEnd w:id="37"/>
    </w:p>
    <w:p w14:paraId="76372EEB" w14:textId="77777777" w:rsidR="00926F7C" w:rsidRPr="00E83694" w:rsidRDefault="003348FA">
      <w:pPr>
        <w:rPr>
          <w:lang w:val="en-US"/>
        </w:rPr>
      </w:pPr>
      <w:r w:rsidRPr="00E83694">
        <w:rPr>
          <w:lang w:val="en-US"/>
        </w:rPr>
        <w:t xml:space="preserve">Then we plot the extension of the line (in yellow on the graph) and we display the equation. </w:t>
      </w:r>
    </w:p>
    <w:p w14:paraId="3E0FEE66" w14:textId="27D34CA5" w:rsidR="00926F7C" w:rsidRPr="00E83694" w:rsidRDefault="003348FA">
      <w:pPr>
        <w:rPr>
          <w:lang w:val="en-US"/>
        </w:rPr>
      </w:pPr>
      <w:r w:rsidRPr="00E83694">
        <w:rPr>
          <w:lang w:val="en-US"/>
        </w:rPr>
        <w:t xml:space="preserve">Thanks to this equation that is of the </w:t>
      </w:r>
      <w:proofErr w:type="gramStart"/>
      <w:r w:rsidRPr="00E83694">
        <w:rPr>
          <w:lang w:val="en-US"/>
        </w:rPr>
        <w:t>form :</w:t>
      </w:r>
      <w:proofErr w:type="gramEnd"/>
      <w:r w:rsidRPr="00E83694">
        <w:rPr>
          <w:lang w:val="en-US"/>
        </w:rPr>
        <w:t xml:space="preserve"> ax + b we can find the coefficient a</w:t>
      </w:r>
      <w:r w:rsidR="00343FF9">
        <w:rPr>
          <w:lang w:val="en-US"/>
        </w:rPr>
        <w:t xml:space="preserve"> that is the scale of the extension of the linear part</w:t>
      </w:r>
      <w:r w:rsidRPr="00E83694">
        <w:rPr>
          <w:lang w:val="en-US"/>
        </w:rPr>
        <w:t xml:space="preserve">. </w:t>
      </w:r>
    </w:p>
    <w:p w14:paraId="043990CE" w14:textId="77777777" w:rsidR="00926F7C" w:rsidRPr="00E83694" w:rsidRDefault="003348FA">
      <w:pPr>
        <w:rPr>
          <w:lang w:val="en-US"/>
        </w:rPr>
      </w:pPr>
      <w:r w:rsidRPr="00E83694">
        <w:rPr>
          <w:lang w:val="en-US"/>
        </w:rPr>
        <w:t xml:space="preserve">Then to find the corrected volume, the formula </w:t>
      </w:r>
      <w:proofErr w:type="gramStart"/>
      <w:r w:rsidRPr="00E83694">
        <w:rPr>
          <w:lang w:val="en-US"/>
        </w:rPr>
        <w:t>is :</w:t>
      </w:r>
      <w:proofErr w:type="gramEnd"/>
      <w:r w:rsidRPr="00E83694">
        <w:rPr>
          <w:lang w:val="en-US"/>
        </w:rPr>
        <w:t xml:space="preserve"> </w:t>
      </w:r>
    </w:p>
    <w:p w14:paraId="2F74E8D5" w14:textId="77777777" w:rsidR="00926F7C" w:rsidRPr="00E83694" w:rsidRDefault="003348FA">
      <w:pPr>
        <w:jc w:val="center"/>
        <w:rPr>
          <w:vertAlign w:val="subscript"/>
          <w:lang w:val="en-US"/>
        </w:rPr>
      </w:pPr>
      <w:commentRangeStart w:id="38"/>
      <w:proofErr w:type="spellStart"/>
      <w:r w:rsidRPr="00E83694">
        <w:rPr>
          <w:lang w:val="en-US"/>
        </w:rPr>
        <w:t>V</w:t>
      </w:r>
      <w:r w:rsidRPr="00E83694">
        <w:rPr>
          <w:vertAlign w:val="subscript"/>
          <w:lang w:val="en-US"/>
        </w:rPr>
        <w:t>r</w:t>
      </w:r>
      <w:proofErr w:type="spellEnd"/>
      <w:r w:rsidRPr="00E83694">
        <w:rPr>
          <w:lang w:val="en-US"/>
        </w:rPr>
        <w:t xml:space="preserve"> = </w:t>
      </w:r>
      <w:proofErr w:type="spellStart"/>
      <w:proofErr w:type="gramStart"/>
      <w:r w:rsidRPr="00E83694">
        <w:rPr>
          <w:lang w:val="en-US"/>
        </w:rPr>
        <w:t>V</w:t>
      </w:r>
      <w:r w:rsidRPr="00E83694">
        <w:rPr>
          <w:vertAlign w:val="subscript"/>
          <w:lang w:val="en-US"/>
        </w:rPr>
        <w:t>p</w:t>
      </w:r>
      <w:proofErr w:type="spellEnd"/>
      <w:r w:rsidRPr="00E83694">
        <w:rPr>
          <w:vertAlign w:val="subscript"/>
          <w:lang w:val="en-US"/>
        </w:rPr>
        <w:t xml:space="preserve"> </w:t>
      </w:r>
      <w:r w:rsidRPr="00E83694">
        <w:rPr>
          <w:lang w:val="en-US"/>
        </w:rPr>
        <w:t xml:space="preserve"> -</w:t>
      </w:r>
      <w:proofErr w:type="gramEnd"/>
      <w:r w:rsidRPr="00E83694">
        <w:rPr>
          <w:lang w:val="en-US"/>
        </w:rPr>
        <w:t xml:space="preserve"> a . </w:t>
      </w:r>
      <w:proofErr w:type="spellStart"/>
      <w:r w:rsidRPr="00E83694">
        <w:rPr>
          <w:lang w:val="en-US"/>
        </w:rPr>
        <w:t>P</w:t>
      </w:r>
      <w:r w:rsidRPr="00E83694">
        <w:rPr>
          <w:vertAlign w:val="subscript"/>
          <w:lang w:val="en-US"/>
        </w:rPr>
        <w:t>r</w:t>
      </w:r>
      <w:commentRangeEnd w:id="38"/>
      <w:proofErr w:type="spellEnd"/>
      <w:r>
        <w:commentReference w:id="38"/>
      </w:r>
    </w:p>
    <w:p w14:paraId="474D4A2D" w14:textId="77777777" w:rsidR="00926F7C" w:rsidRPr="00E83694" w:rsidRDefault="003348FA">
      <w:pPr>
        <w:rPr>
          <w:lang w:val="en-US"/>
        </w:rPr>
      </w:pPr>
      <w:r w:rsidRPr="00E83694">
        <w:rPr>
          <w:lang w:val="en-US"/>
        </w:rPr>
        <w:t>with:</w:t>
      </w:r>
    </w:p>
    <w:p w14:paraId="7B2368CD" w14:textId="77777777" w:rsidR="00926F7C" w:rsidRPr="00E83694" w:rsidRDefault="003348FA">
      <w:pPr>
        <w:rPr>
          <w:vertAlign w:val="subscript"/>
          <w:lang w:val="en-US"/>
        </w:rPr>
      </w:pPr>
      <w:proofErr w:type="spellStart"/>
      <w:proofErr w:type="gramStart"/>
      <w:r w:rsidRPr="00E83694">
        <w:rPr>
          <w:lang w:val="en-US"/>
        </w:rPr>
        <w:t>V</w:t>
      </w:r>
      <w:r w:rsidRPr="00E83694">
        <w:rPr>
          <w:vertAlign w:val="subscript"/>
          <w:lang w:val="en-US"/>
        </w:rPr>
        <w:t>r</w:t>
      </w:r>
      <w:proofErr w:type="spellEnd"/>
      <w:r w:rsidRPr="00E83694">
        <w:rPr>
          <w:lang w:val="en-US"/>
        </w:rPr>
        <w:t xml:space="preserve"> :</w:t>
      </w:r>
      <w:proofErr w:type="gramEnd"/>
      <w:r w:rsidRPr="00E83694">
        <w:rPr>
          <w:lang w:val="en-US"/>
        </w:rPr>
        <w:t xml:space="preserve"> Corrected volume</w:t>
      </w:r>
    </w:p>
    <w:p w14:paraId="1878731E" w14:textId="77777777" w:rsidR="00926F7C" w:rsidRPr="00E83694" w:rsidRDefault="003348FA">
      <w:pPr>
        <w:rPr>
          <w:lang w:val="en-US"/>
        </w:rPr>
      </w:pPr>
      <w:proofErr w:type="spellStart"/>
      <w:proofErr w:type="gramStart"/>
      <w:r w:rsidRPr="00E83694">
        <w:rPr>
          <w:lang w:val="en-US"/>
        </w:rPr>
        <w:t>V</w:t>
      </w:r>
      <w:r w:rsidRPr="00E83694">
        <w:rPr>
          <w:vertAlign w:val="subscript"/>
          <w:lang w:val="en-US"/>
        </w:rPr>
        <w:t>p</w:t>
      </w:r>
      <w:proofErr w:type="spellEnd"/>
      <w:r w:rsidRPr="00E83694">
        <w:rPr>
          <w:lang w:val="en-US"/>
        </w:rPr>
        <w:t xml:space="preserve"> :</w:t>
      </w:r>
      <w:proofErr w:type="gramEnd"/>
      <w:r w:rsidRPr="00E83694">
        <w:rPr>
          <w:lang w:val="en-US"/>
        </w:rPr>
        <w:t xml:space="preserve"> Volume measured during the test</w:t>
      </w:r>
    </w:p>
    <w:p w14:paraId="5FE4F613" w14:textId="77777777" w:rsidR="00926F7C" w:rsidRPr="00E83694" w:rsidRDefault="003348FA">
      <w:pPr>
        <w:rPr>
          <w:vertAlign w:val="subscript"/>
          <w:lang w:val="en-US"/>
        </w:rPr>
      </w:pPr>
      <w:proofErr w:type="gramStart"/>
      <w:r w:rsidRPr="00E83694">
        <w:rPr>
          <w:lang w:val="en-US"/>
        </w:rPr>
        <w:t>a :</w:t>
      </w:r>
      <w:proofErr w:type="gramEnd"/>
      <w:r w:rsidRPr="00E83694">
        <w:rPr>
          <w:lang w:val="en-US"/>
        </w:rPr>
        <w:t xml:space="preserve"> Dilatation coefficient of the pressure-volume controller and the </w:t>
      </w:r>
      <w:proofErr w:type="spellStart"/>
      <w:r w:rsidRPr="00E83694">
        <w:rPr>
          <w:lang w:val="en-US"/>
        </w:rPr>
        <w:t>tubings</w:t>
      </w:r>
      <w:proofErr w:type="spellEnd"/>
    </w:p>
    <w:p w14:paraId="6DC12F3C" w14:textId="6762916A" w:rsidR="00926F7C" w:rsidRDefault="003348FA">
      <w:pPr>
        <w:rPr>
          <w:lang w:val="en-US"/>
        </w:rPr>
      </w:pPr>
      <w:proofErr w:type="spellStart"/>
      <w:proofErr w:type="gramStart"/>
      <w:r w:rsidRPr="00E83694">
        <w:rPr>
          <w:lang w:val="en-US"/>
        </w:rPr>
        <w:t>P</w:t>
      </w:r>
      <w:r w:rsidRPr="00E83694">
        <w:rPr>
          <w:vertAlign w:val="subscript"/>
          <w:lang w:val="en-US"/>
        </w:rPr>
        <w:t>r</w:t>
      </w:r>
      <w:proofErr w:type="spellEnd"/>
      <w:r w:rsidRPr="00E83694">
        <w:rPr>
          <w:vertAlign w:val="subscript"/>
          <w:lang w:val="en-US"/>
        </w:rPr>
        <w:t xml:space="preserve"> </w:t>
      </w:r>
      <w:r w:rsidRPr="00E83694">
        <w:rPr>
          <w:lang w:val="en-US"/>
        </w:rPr>
        <w:t>:</w:t>
      </w:r>
      <w:proofErr w:type="gramEnd"/>
      <w:r w:rsidRPr="00E83694">
        <w:rPr>
          <w:lang w:val="en-US"/>
        </w:rPr>
        <w:t xml:space="preserve"> Pressure applied corresponding to the </w:t>
      </w:r>
      <w:proofErr w:type="spellStart"/>
      <w:r w:rsidRPr="00E83694">
        <w:rPr>
          <w:lang w:val="en-US"/>
        </w:rPr>
        <w:t>V</w:t>
      </w:r>
      <w:r w:rsidRPr="00E83694">
        <w:rPr>
          <w:vertAlign w:val="subscript"/>
          <w:lang w:val="en-US"/>
        </w:rPr>
        <w:t>p</w:t>
      </w:r>
      <w:proofErr w:type="spellEnd"/>
      <w:r w:rsidRPr="00E83694">
        <w:rPr>
          <w:lang w:val="en-US"/>
        </w:rPr>
        <w:t xml:space="preserve"> during the test</w:t>
      </w:r>
    </w:p>
    <w:p w14:paraId="13028BBC" w14:textId="77777777" w:rsidR="00F60D43" w:rsidRDefault="00006564">
      <w:pPr>
        <w:rPr>
          <w:lang w:val="en-US"/>
        </w:rPr>
      </w:pPr>
      <w:r>
        <w:rPr>
          <w:lang w:val="en-US"/>
        </w:rPr>
        <w:t>Also, we must find the initial volume of the probe</w:t>
      </w:r>
      <w:r w:rsidR="00F60D43">
        <w:rPr>
          <w:lang w:val="en-US"/>
        </w:rPr>
        <w:t xml:space="preserve"> </w:t>
      </w:r>
      <w:proofErr w:type="spellStart"/>
      <w:r w:rsidR="00F60D43">
        <w:rPr>
          <w:lang w:val="en-US"/>
        </w:rPr>
        <w:t>Vsc</w:t>
      </w:r>
      <w:proofErr w:type="spellEnd"/>
      <w:r w:rsidR="00F60D43">
        <w:rPr>
          <w:lang w:val="en-US"/>
        </w:rPr>
        <w:t xml:space="preserve"> that is equal </w:t>
      </w:r>
      <w:proofErr w:type="gramStart"/>
      <w:r w:rsidR="00F60D43">
        <w:rPr>
          <w:lang w:val="en-US"/>
        </w:rPr>
        <w:t>to :</w:t>
      </w:r>
      <w:proofErr w:type="gramEnd"/>
    </w:p>
    <w:p w14:paraId="4B718ED0" w14:textId="783B7727" w:rsidR="00006564" w:rsidRDefault="00F60D43" w:rsidP="00F60D43">
      <w:pPr>
        <w:jc w:val="center"/>
        <w:rPr>
          <w:vertAlign w:val="subscript"/>
          <w:lang w:val="en-US"/>
        </w:rPr>
      </w:pPr>
      <w:proofErr w:type="spellStart"/>
      <w:r>
        <w:rPr>
          <w:lang w:val="en-US"/>
        </w:rPr>
        <w:lastRenderedPageBreak/>
        <w:t>V</w:t>
      </w:r>
      <w:r w:rsidRPr="00F60D43">
        <w:rPr>
          <w:vertAlign w:val="subscript"/>
          <w:lang w:val="en-US"/>
        </w:rPr>
        <w:t>sc</w:t>
      </w:r>
      <w:proofErr w:type="spellEnd"/>
      <w:r>
        <w:rPr>
          <w:lang w:val="en-US"/>
        </w:rPr>
        <w:t xml:space="preserve"> = V</w:t>
      </w:r>
      <w:r w:rsidRPr="00F60D43">
        <w:rPr>
          <w:vertAlign w:val="subscript"/>
          <w:lang w:val="en-US"/>
        </w:rPr>
        <w:t xml:space="preserve">s </w:t>
      </w:r>
      <w:r>
        <w:rPr>
          <w:lang w:val="en-US"/>
        </w:rPr>
        <w:t xml:space="preserve">– </w:t>
      </w:r>
      <w:proofErr w:type="spellStart"/>
      <w:r>
        <w:rPr>
          <w:lang w:val="en-US"/>
        </w:rPr>
        <w:t>V</w:t>
      </w:r>
      <w:r w:rsidRPr="00F60D43">
        <w:rPr>
          <w:vertAlign w:val="subscript"/>
          <w:lang w:val="en-US"/>
        </w:rPr>
        <w:t>c</w:t>
      </w:r>
      <w:proofErr w:type="spellEnd"/>
    </w:p>
    <w:p w14:paraId="1C571BFD" w14:textId="54D98676" w:rsidR="00F60D43" w:rsidRDefault="00F60D43" w:rsidP="00F60D43">
      <w:pPr>
        <w:rPr>
          <w:lang w:val="en-US"/>
        </w:rPr>
      </w:pPr>
    </w:p>
    <w:p w14:paraId="380836A2" w14:textId="70EDFE88" w:rsidR="00F60D43" w:rsidRDefault="00F60D43" w:rsidP="00F60D43">
      <w:pPr>
        <w:rPr>
          <w:lang w:val="en-US"/>
        </w:rPr>
      </w:pPr>
      <w:r>
        <w:rPr>
          <w:lang w:val="en-US"/>
        </w:rPr>
        <w:t xml:space="preserve">With </w:t>
      </w:r>
    </w:p>
    <w:p w14:paraId="754A9672" w14:textId="5903F78A" w:rsidR="00F60D43" w:rsidRDefault="00F60D43" w:rsidP="00F60D43">
      <w:pPr>
        <w:rPr>
          <w:lang w:val="en-US"/>
        </w:rPr>
      </w:pPr>
      <w:proofErr w:type="gramStart"/>
      <w:r>
        <w:rPr>
          <w:lang w:val="en-US"/>
        </w:rPr>
        <w:t>Vs :</w:t>
      </w:r>
      <w:proofErr w:type="gramEnd"/>
      <w:r>
        <w:rPr>
          <w:lang w:val="en-US"/>
        </w:rPr>
        <w:t xml:space="preserve"> Volume of the probe = </w:t>
      </w:r>
      <m:oMath>
        <m:f>
          <m:fPr>
            <m:ctrlPr>
              <w:rPr>
                <w:rFonts w:ascii="Cambria Math" w:hAnsi="Cambria Math"/>
                <w:i/>
                <w:lang w:val="en-US"/>
              </w:rPr>
            </m:ctrlPr>
          </m:fPr>
          <m:num>
            <m:r>
              <w:rPr>
                <w:rFonts w:ascii="Cambria Math" w:hAnsi="Cambria Math"/>
                <w:lang w:val="en-US"/>
              </w:rPr>
              <m:t xml:space="preserve">π x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4</m:t>
            </m:r>
          </m:den>
        </m:f>
      </m:oMath>
      <w:r>
        <w:rPr>
          <w:lang w:val="en-US"/>
        </w:rPr>
        <w:t xml:space="preserve"> x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oMath>
      <w:r>
        <w:rPr>
          <w:lang w:val="en-US"/>
        </w:rPr>
        <w:t xml:space="preserve"> where d is the diameter of the probe and ls is the length of the probe</w:t>
      </w:r>
    </w:p>
    <w:p w14:paraId="083C5C00" w14:textId="5E1A2F03" w:rsidR="00F60D43" w:rsidRDefault="00F60D43" w:rsidP="00F60D43">
      <w:pPr>
        <w:rPr>
          <w:lang w:val="en-US"/>
        </w:rPr>
      </w:pPr>
      <w:proofErr w:type="spellStart"/>
      <w:r>
        <w:rPr>
          <w:lang w:val="en-US"/>
        </w:rPr>
        <w:t>Vc</w:t>
      </w:r>
      <w:proofErr w:type="spellEnd"/>
      <w:r>
        <w:rPr>
          <w:lang w:val="en-US"/>
        </w:rPr>
        <w:t xml:space="preserve"> is the y-intercept</w:t>
      </w:r>
      <w:r w:rsidR="003E750B">
        <w:rPr>
          <w:lang w:val="en-US"/>
        </w:rPr>
        <w:t xml:space="preserve"> of the extension of the linear part on the graph of the confined calibration. </w:t>
      </w:r>
    </w:p>
    <w:p w14:paraId="2D8A7B0E" w14:textId="77777777" w:rsidR="00895153" w:rsidRDefault="00895153" w:rsidP="00F60D43">
      <w:pPr>
        <w:rPr>
          <w:lang w:val="en-US"/>
        </w:rPr>
      </w:pPr>
    </w:p>
    <w:p w14:paraId="273E0610" w14:textId="001FC6CC" w:rsidR="00926F7C" w:rsidRDefault="00895153" w:rsidP="00895153">
      <w:pPr>
        <w:pStyle w:val="Titre3"/>
        <w:ind w:firstLine="708"/>
        <w:rPr>
          <w:lang w:val="en-US"/>
        </w:rPr>
      </w:pPr>
      <w:bookmarkStart w:id="39" w:name="_Toc38893312"/>
      <w:r>
        <w:rPr>
          <w:lang w:val="en-US"/>
        </w:rPr>
        <w:t xml:space="preserve">VII.2. </w:t>
      </w:r>
      <w:r w:rsidR="003348FA">
        <w:rPr>
          <w:lang w:val="en-US"/>
        </w:rPr>
        <w:t xml:space="preserve"> Pressure correction</w:t>
      </w:r>
      <w:bookmarkEnd w:id="39"/>
      <w:r w:rsidR="003348FA">
        <w:rPr>
          <w:lang w:val="en-US"/>
        </w:rPr>
        <w:t xml:space="preserve"> </w:t>
      </w:r>
    </w:p>
    <w:p w14:paraId="117B51A2" w14:textId="77777777" w:rsidR="00926F7C" w:rsidRPr="00E83694" w:rsidRDefault="003348FA">
      <w:pPr>
        <w:rPr>
          <w:sz w:val="26"/>
          <w:lang w:val="en-US"/>
        </w:rPr>
      </w:pPr>
      <w:r>
        <w:rPr>
          <w:lang w:val="en-US"/>
        </w:rPr>
        <w:t xml:space="preserve">Using the open-air calibration of the probe, we find the best-fitting </w:t>
      </w:r>
      <w:proofErr w:type="spellStart"/>
      <w:r>
        <w:rPr>
          <w:lang w:val="en-US"/>
        </w:rPr>
        <w:t>mathemical</w:t>
      </w:r>
      <w:proofErr w:type="spellEnd"/>
      <w:r>
        <w:rPr>
          <w:lang w:val="en-US"/>
        </w:rPr>
        <w:t xml:space="preserve"> model such as in figure </w:t>
      </w:r>
      <w:commentRangeStart w:id="40"/>
      <w:r>
        <w:rPr>
          <w:lang w:val="en-US"/>
        </w:rPr>
        <w:t>11</w:t>
      </w:r>
      <w:commentRangeEnd w:id="40"/>
      <w:r>
        <w:commentReference w:id="40"/>
      </w:r>
      <w:r>
        <w:rPr>
          <w:lang w:val="en-US"/>
        </w:rPr>
        <w:t xml:space="preserve">. Normally it would be a 3rd degree </w:t>
      </w:r>
      <w:proofErr w:type="spellStart"/>
      <w:r>
        <w:rPr>
          <w:lang w:val="en-US"/>
        </w:rPr>
        <w:t>polynom</w:t>
      </w:r>
      <w:proofErr w:type="spellEnd"/>
      <w:r>
        <w:rPr>
          <w:lang w:val="en-US"/>
        </w:rPr>
        <w:t xml:space="preserve"> as shown in the example below. </w:t>
      </w:r>
    </w:p>
    <w:p w14:paraId="276C3CE4" w14:textId="77777777" w:rsidR="00926F7C" w:rsidRDefault="003348FA">
      <w:r w:rsidRPr="00E83694">
        <w:rPr>
          <w:lang w:val="en-US"/>
        </w:rPr>
        <w:t xml:space="preserve"> </w:t>
      </w:r>
      <w:r>
        <w:rPr>
          <w:noProof/>
        </w:rPr>
        <mc:AlternateContent>
          <mc:Choice Requires="wpg">
            <w:drawing>
              <wp:inline distT="0" distB="0" distL="0" distR="0" wp14:anchorId="5F2907FF" wp14:editId="4424B267">
                <wp:extent cx="5896214" cy="45286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40"/>
                        <a:stretch/>
                      </pic:blipFill>
                      <pic:spPr bwMode="auto">
                        <a:xfrm>
                          <a:off x="0" y="0"/>
                          <a:ext cx="5896214" cy="452867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64.3pt;height:356.6pt;" stroked="false">
                <v:path textboxrect="0,0,0,0"/>
                <v:imagedata r:id="rId41" o:title=""/>
              </v:shape>
            </w:pict>
          </mc:Fallback>
        </mc:AlternateContent>
      </w:r>
      <w:r>
        <w:tab/>
      </w:r>
    </w:p>
    <w:p w14:paraId="7E68AC06" w14:textId="3848F052" w:rsidR="00926F7C" w:rsidRPr="00E83694" w:rsidRDefault="003348FA">
      <w:pPr>
        <w:pStyle w:val="Lgende"/>
        <w:rPr>
          <w:lang w:val="en-US"/>
        </w:rPr>
      </w:pPr>
      <w:bookmarkStart w:id="41" w:name="_Toc38893332"/>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11</w:t>
      </w:r>
      <w:r>
        <w:fldChar w:fldCharType="end"/>
      </w:r>
      <w:r w:rsidRPr="00E83694">
        <w:rPr>
          <w:lang w:val="en-US"/>
        </w:rPr>
        <w:t>: Example of unconfined calibration of the probe</w:t>
      </w:r>
      <w:bookmarkEnd w:id="41"/>
      <w:r w:rsidRPr="00E83694">
        <w:rPr>
          <w:lang w:val="en-US"/>
        </w:rPr>
        <w:t xml:space="preserve"> </w:t>
      </w:r>
    </w:p>
    <w:p w14:paraId="109C6109" w14:textId="7631A7F0" w:rsidR="00926F7C" w:rsidRPr="00E83694" w:rsidRDefault="003348FA">
      <w:pPr>
        <w:rPr>
          <w:lang w:val="en-US"/>
        </w:rPr>
      </w:pPr>
      <w:r w:rsidRPr="00E83694">
        <w:rPr>
          <w:lang w:val="en-US"/>
        </w:rPr>
        <w:t xml:space="preserve">Thanks to this equation we can find the Pressure of the membrane (that we call </w:t>
      </w:r>
      <w:proofErr w:type="spellStart"/>
      <w:r w:rsidRPr="00E83694">
        <w:rPr>
          <w:lang w:val="en-US"/>
        </w:rPr>
        <w:t>P</w:t>
      </w:r>
      <w:r w:rsidRPr="00E83694">
        <w:rPr>
          <w:vertAlign w:val="subscript"/>
          <w:lang w:val="en-US"/>
        </w:rPr>
        <w:t>membrane</w:t>
      </w:r>
      <w:proofErr w:type="spellEnd"/>
      <w:r w:rsidRPr="00E83694">
        <w:rPr>
          <w:lang w:val="en-US"/>
        </w:rPr>
        <w:t xml:space="preserve">) if you replace y by the volume measured </w:t>
      </w:r>
      <w:r w:rsidR="00DD4C9B">
        <w:rPr>
          <w:lang w:val="en-US"/>
        </w:rPr>
        <w:t xml:space="preserve">(V60) </w:t>
      </w:r>
      <w:r w:rsidRPr="00E83694">
        <w:rPr>
          <w:lang w:val="en-US"/>
        </w:rPr>
        <w:t xml:space="preserve">during the test, </w:t>
      </w:r>
      <w:proofErr w:type="spellStart"/>
      <w:r w:rsidRPr="00E83694">
        <w:rPr>
          <w:lang w:val="en-US"/>
        </w:rPr>
        <w:t>Vp</w:t>
      </w:r>
      <w:proofErr w:type="spellEnd"/>
      <w:r w:rsidRPr="00E83694">
        <w:rPr>
          <w:lang w:val="en-US"/>
        </w:rPr>
        <w:t xml:space="preserve"> and we solve this equation. </w:t>
      </w:r>
    </w:p>
    <w:p w14:paraId="5A435DAD" w14:textId="2C7A3BEC" w:rsidR="00926F7C" w:rsidRDefault="003348FA">
      <w:pPr>
        <w:rPr>
          <w:lang w:val="en-US"/>
        </w:rPr>
      </w:pPr>
      <w:r w:rsidRPr="00E83694">
        <w:rPr>
          <w:lang w:val="en-US"/>
        </w:rPr>
        <w:t xml:space="preserve">To find the corrected pressure then we subtract </w:t>
      </w:r>
      <w:proofErr w:type="spellStart"/>
      <w:r w:rsidRPr="00E83694">
        <w:rPr>
          <w:lang w:val="en-US"/>
        </w:rPr>
        <w:t>P</w:t>
      </w:r>
      <w:r w:rsidRPr="00E83694">
        <w:rPr>
          <w:vertAlign w:val="subscript"/>
          <w:lang w:val="en-US"/>
        </w:rPr>
        <w:t>membrane</w:t>
      </w:r>
      <w:proofErr w:type="spellEnd"/>
      <w:r w:rsidRPr="00E83694">
        <w:rPr>
          <w:vertAlign w:val="subscript"/>
          <w:lang w:val="en-US"/>
        </w:rPr>
        <w:t xml:space="preserve"> </w:t>
      </w:r>
      <w:r w:rsidRPr="00E83694">
        <w:rPr>
          <w:lang w:val="en-US"/>
        </w:rPr>
        <w:t>to the applied pressure during the test. If the result is negative then we consider that the corrected pressure is equal to 0.</w:t>
      </w:r>
    </w:p>
    <w:p w14:paraId="7106B0E4" w14:textId="77777777" w:rsidR="00375569" w:rsidRPr="00E83694" w:rsidRDefault="00375569">
      <w:pPr>
        <w:rPr>
          <w:lang w:val="en-US"/>
        </w:rPr>
      </w:pPr>
    </w:p>
    <w:p w14:paraId="4675A64C" w14:textId="247AD08A" w:rsidR="005B76BC" w:rsidRDefault="005B76BC" w:rsidP="00895153">
      <w:pPr>
        <w:pStyle w:val="Titre2"/>
        <w:numPr>
          <w:ilvl w:val="0"/>
          <w:numId w:val="7"/>
        </w:numPr>
        <w:rPr>
          <w:lang w:val="en-US"/>
        </w:rPr>
      </w:pPr>
      <w:bookmarkStart w:id="42" w:name="_Toc38893313"/>
      <w:r>
        <w:rPr>
          <w:lang w:val="en-US"/>
        </w:rPr>
        <w:t>Data processing</w:t>
      </w:r>
      <w:bookmarkEnd w:id="42"/>
    </w:p>
    <w:p w14:paraId="37C67DC2" w14:textId="18CB3324" w:rsidR="00926F7C" w:rsidRPr="00E83694" w:rsidRDefault="003348FA">
      <w:pPr>
        <w:rPr>
          <w:lang w:val="en-US"/>
        </w:rPr>
      </w:pPr>
      <w:r w:rsidRPr="00E83694">
        <w:rPr>
          <w:lang w:val="en-US"/>
        </w:rPr>
        <w:t>Once we have calculated the corrected volume and pressure we can plot the new volume-pressure graph.</w:t>
      </w:r>
    </w:p>
    <w:p w14:paraId="54D33A44" w14:textId="77777777" w:rsidR="00926F7C" w:rsidRPr="00E83694" w:rsidRDefault="00926F7C">
      <w:pPr>
        <w:rPr>
          <w:lang w:val="en-US"/>
        </w:rPr>
      </w:pPr>
    </w:p>
    <w:p w14:paraId="466F24C9" w14:textId="77777777" w:rsidR="00926F7C" w:rsidRDefault="003348FA">
      <w:r>
        <w:rPr>
          <w:noProof/>
        </w:rPr>
        <mc:AlternateContent>
          <mc:Choice Requires="wpg">
            <w:drawing>
              <wp:inline distT="0" distB="0" distL="0" distR="0" wp14:anchorId="4EDD016B" wp14:editId="0F8C4436">
                <wp:extent cx="6143199" cy="484876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42"/>
                        <a:stretch/>
                      </pic:blipFill>
                      <pic:spPr bwMode="auto">
                        <a:xfrm>
                          <a:off x="0" y="0"/>
                          <a:ext cx="6143199" cy="484876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83.7pt;height:381.8pt;" stroked="false">
                <v:path textboxrect="0,0,0,0"/>
                <v:imagedata r:id="rId43" o:title=""/>
              </v:shape>
            </w:pict>
          </mc:Fallback>
        </mc:AlternateContent>
      </w:r>
    </w:p>
    <w:p w14:paraId="30E303F1" w14:textId="4D50A003" w:rsidR="00926F7C" w:rsidRPr="00E83694" w:rsidRDefault="003348FA">
      <w:pPr>
        <w:pStyle w:val="Lgende"/>
        <w:rPr>
          <w:lang w:val="en-US"/>
        </w:rPr>
      </w:pPr>
      <w:bookmarkStart w:id="43" w:name="_Toc38893333"/>
      <w:r w:rsidRPr="00E83694">
        <w:rPr>
          <w:lang w:val="en-US"/>
        </w:rPr>
        <w:t xml:space="preserve">Figure </w:t>
      </w:r>
      <w:r>
        <w:fldChar w:fldCharType="begin"/>
      </w:r>
      <w:r w:rsidRPr="00E83694">
        <w:rPr>
          <w:lang w:val="en-US"/>
        </w:rPr>
        <w:instrText xml:space="preserve"> SEQ Figure \* Arabic </w:instrText>
      </w:r>
      <w:r>
        <w:fldChar w:fldCharType="separate"/>
      </w:r>
      <w:r w:rsidR="00211AA8">
        <w:rPr>
          <w:noProof/>
          <w:lang w:val="en-US"/>
        </w:rPr>
        <w:t>12</w:t>
      </w:r>
      <w:r>
        <w:fldChar w:fldCharType="end"/>
      </w:r>
      <w:r w:rsidRPr="00E83694">
        <w:rPr>
          <w:lang w:val="en-US"/>
        </w:rPr>
        <w:t xml:space="preserve">: </w:t>
      </w:r>
      <w:proofErr w:type="spellStart"/>
      <w:r w:rsidRPr="00E83694">
        <w:rPr>
          <w:lang w:val="en-US"/>
        </w:rPr>
        <w:t>Pressuremetric</w:t>
      </w:r>
      <w:proofErr w:type="spellEnd"/>
      <w:r w:rsidRPr="00E83694">
        <w:rPr>
          <w:lang w:val="en-US"/>
        </w:rPr>
        <w:t xml:space="preserve"> curves before and after corrections</w:t>
      </w:r>
      <w:bookmarkEnd w:id="43"/>
      <w:r w:rsidRPr="00E83694">
        <w:rPr>
          <w:lang w:val="en-US"/>
        </w:rPr>
        <w:t xml:space="preserve">    </w:t>
      </w:r>
    </w:p>
    <w:p w14:paraId="101B14FD" w14:textId="169F07DD" w:rsidR="00926F7C" w:rsidRDefault="003348FA">
      <w:pPr>
        <w:rPr>
          <w:lang w:val="en-US"/>
        </w:rPr>
      </w:pPr>
      <w:r w:rsidRPr="00E83694">
        <w:rPr>
          <w:lang w:val="en-US"/>
        </w:rPr>
        <w:t>We have to define the points (V</w:t>
      </w:r>
      <w:proofErr w:type="gramStart"/>
      <w:r w:rsidRPr="00E83694">
        <w:rPr>
          <w:lang w:val="en-US"/>
        </w:rPr>
        <w:t>1,P</w:t>
      </w:r>
      <w:proofErr w:type="gramEnd"/>
      <w:r w:rsidRPr="00E83694">
        <w:rPr>
          <w:lang w:val="en-US"/>
        </w:rPr>
        <w:t xml:space="preserve">1) and (V2,P2) on the corrected curve. These points delineate the pseudo-elastic phase. </w:t>
      </w:r>
    </w:p>
    <w:p w14:paraId="6DFD78EE" w14:textId="02C49C9C" w:rsidR="00895153" w:rsidRPr="00E83694" w:rsidRDefault="00895153" w:rsidP="00895153">
      <w:pPr>
        <w:pStyle w:val="Titre3"/>
        <w:ind w:firstLine="708"/>
        <w:rPr>
          <w:lang w:val="en-US"/>
        </w:rPr>
      </w:pPr>
      <w:bookmarkStart w:id="44" w:name="_Toc38893314"/>
      <w:r>
        <w:rPr>
          <w:lang w:val="en-US"/>
        </w:rPr>
        <w:t xml:space="preserve">VIII.1. Calculation of the </w:t>
      </w:r>
      <w:proofErr w:type="spellStart"/>
      <w:r>
        <w:rPr>
          <w:lang w:val="en-US"/>
        </w:rPr>
        <w:t>pressuremetric</w:t>
      </w:r>
      <w:proofErr w:type="spellEnd"/>
      <w:r>
        <w:rPr>
          <w:lang w:val="en-US"/>
        </w:rPr>
        <w:t xml:space="preserve"> modulus</w:t>
      </w:r>
      <w:bookmarkEnd w:id="44"/>
    </w:p>
    <w:p w14:paraId="7A00D89E" w14:textId="190C8033" w:rsidR="00926F7C" w:rsidRPr="00375569" w:rsidRDefault="003348FA">
      <w:pPr>
        <w:spacing w:after="0"/>
        <w:rPr>
          <w:rFonts w:asciiTheme="majorHAnsi" w:eastAsia="Cambria Math" w:hAnsiTheme="majorHAnsi" w:cstheme="majorHAnsi"/>
          <w:color w:val="000000"/>
          <w:lang w:val="en-US"/>
        </w:rPr>
      </w:pPr>
      <w:r w:rsidRPr="00375569">
        <w:rPr>
          <w:rFonts w:asciiTheme="majorHAnsi" w:eastAsia="Times New Roman" w:hAnsiTheme="majorHAnsi" w:cstheme="majorHAnsi"/>
          <w:color w:val="000000"/>
          <w:lang w:val="en-US"/>
        </w:rPr>
        <w:t xml:space="preserve">According to </w:t>
      </w:r>
      <w:proofErr w:type="gramStart"/>
      <w:r w:rsidRPr="00375569">
        <w:rPr>
          <w:rFonts w:asciiTheme="majorHAnsi" w:eastAsia="Times New Roman" w:hAnsiTheme="majorHAnsi" w:cstheme="majorHAnsi"/>
          <w:color w:val="000000"/>
          <w:lang w:val="en-US"/>
        </w:rPr>
        <w:t xml:space="preserve">the </w:t>
      </w:r>
      <w:r w:rsidRPr="00375569">
        <w:rPr>
          <w:rFonts w:asciiTheme="majorHAnsi" w:eastAsia="Cambria Math" w:hAnsiTheme="majorHAnsi" w:cstheme="majorHAnsi"/>
          <w:color w:val="000000"/>
          <w:lang w:val="en-US"/>
        </w:rPr>
        <w:t xml:space="preserve"> ASTM</w:t>
      </w:r>
      <w:proofErr w:type="gramEnd"/>
      <w:r w:rsidRPr="00375569">
        <w:rPr>
          <w:rFonts w:asciiTheme="majorHAnsi" w:eastAsia="Cambria Math" w:hAnsiTheme="majorHAnsi" w:cstheme="majorHAnsi"/>
          <w:color w:val="000000"/>
          <w:lang w:val="en-US"/>
        </w:rPr>
        <w:t xml:space="preserve"> D 4719 standard the </w:t>
      </w:r>
      <w:proofErr w:type="spellStart"/>
      <w:r w:rsidRPr="00375569">
        <w:rPr>
          <w:rFonts w:asciiTheme="majorHAnsi" w:eastAsia="Cambria Math" w:hAnsiTheme="majorHAnsi" w:cstheme="majorHAnsi"/>
          <w:color w:val="000000"/>
          <w:lang w:val="en-US"/>
        </w:rPr>
        <w:t>pressu</w:t>
      </w:r>
      <w:r w:rsidR="003958F5">
        <w:rPr>
          <w:rFonts w:asciiTheme="majorHAnsi" w:eastAsia="Cambria Math" w:hAnsiTheme="majorHAnsi" w:cstheme="majorHAnsi"/>
          <w:color w:val="000000"/>
          <w:lang w:val="en-US"/>
        </w:rPr>
        <w:t>re</w:t>
      </w:r>
      <w:r w:rsidRPr="00375569">
        <w:rPr>
          <w:rFonts w:asciiTheme="majorHAnsi" w:eastAsia="Cambria Math" w:hAnsiTheme="majorHAnsi" w:cstheme="majorHAnsi"/>
          <w:color w:val="000000"/>
          <w:lang w:val="en-US"/>
        </w:rPr>
        <w:t>met</w:t>
      </w:r>
      <w:r w:rsidR="00895153">
        <w:rPr>
          <w:rFonts w:asciiTheme="majorHAnsi" w:eastAsia="Cambria Math" w:hAnsiTheme="majorHAnsi" w:cstheme="majorHAnsi"/>
          <w:color w:val="000000"/>
          <w:lang w:val="en-US"/>
        </w:rPr>
        <w:t>ric</w:t>
      </w:r>
      <w:proofErr w:type="spellEnd"/>
      <w:r w:rsidRPr="00375569">
        <w:rPr>
          <w:rFonts w:asciiTheme="majorHAnsi" w:eastAsia="Cambria Math" w:hAnsiTheme="majorHAnsi" w:cstheme="majorHAnsi"/>
          <w:color w:val="000000"/>
          <w:lang w:val="en-US"/>
        </w:rPr>
        <w:t xml:space="preserve"> modulus is calculated via this formula :</w:t>
      </w:r>
    </w:p>
    <w:p w14:paraId="0D8313C5" w14:textId="77777777" w:rsidR="00926F7C" w:rsidRPr="00E83694" w:rsidRDefault="00926F7C">
      <w:pPr>
        <w:spacing w:after="0"/>
        <w:rPr>
          <w:rFonts w:ascii="Cambria Math" w:eastAsia="Cambria Math" w:hAnsi="Cambria Math" w:cs="Cambria Math"/>
          <w:color w:val="000000"/>
          <w:lang w:val="en-US"/>
        </w:rPr>
      </w:pPr>
    </w:p>
    <w:p w14:paraId="789A3578" w14:textId="29590BB1" w:rsidR="00926F7C" w:rsidRPr="00E83694" w:rsidRDefault="003348FA">
      <w:pPr>
        <w:spacing w:after="0"/>
        <w:jc w:val="center"/>
        <w:rPr>
          <w:rFonts w:ascii="Cambria Math" w:eastAsia="Cambria Math" w:hAnsi="Cambria Math" w:cs="Cambria Math"/>
          <w:color w:val="000000"/>
          <w:lang w:val="en-US"/>
        </w:rPr>
      </w:pPr>
      <w:r w:rsidRPr="00E83694">
        <w:rPr>
          <w:rFonts w:ascii="Cambria Math" w:eastAsia="Cambria Math" w:hAnsi="Cambria Math" w:cs="Cambria Math"/>
          <w:color w:val="000000"/>
          <w:lang w:val="en-US"/>
        </w:rPr>
        <w:t xml:space="preserve"> E= E</w:t>
      </w:r>
      <w:r w:rsidRPr="00E83694">
        <w:rPr>
          <w:rFonts w:ascii="Cambria Math" w:eastAsia="Cambria Math" w:hAnsi="Cambria Math" w:cs="Cambria Math"/>
          <w:color w:val="000000"/>
          <w:vertAlign w:val="subscript"/>
          <w:lang w:val="en-US"/>
        </w:rPr>
        <w:t xml:space="preserve">M </w:t>
      </w:r>
      <w:r w:rsidRPr="00E83694">
        <w:rPr>
          <w:rFonts w:ascii="Cambria Math" w:eastAsia="Cambria Math" w:hAnsi="Cambria Math" w:cs="Cambria Math"/>
          <w:color w:val="000000"/>
          <w:lang w:val="en-US"/>
        </w:rPr>
        <w:t>= 2 (1+</w:t>
      </w:r>
      <w:proofErr w:type="gramStart"/>
      <w:r w:rsidRPr="00E83694">
        <w:rPr>
          <w:rFonts w:ascii="Cambria Math" w:eastAsia="Cambria Math" w:hAnsi="Cambria Math" w:cs="Cambria Math"/>
          <w:color w:val="000000"/>
          <w:lang w:val="en-US"/>
        </w:rPr>
        <w:t>v)(</w:t>
      </w:r>
      <w:proofErr w:type="gramEnd"/>
      <w:r w:rsidRPr="00E83694">
        <w:rPr>
          <w:rFonts w:ascii="Cambria Math" w:eastAsia="Cambria Math" w:hAnsi="Cambria Math" w:cs="Cambria Math"/>
          <w:color w:val="000000"/>
          <w:lang w:val="en-US"/>
        </w:rPr>
        <w:t>V</w:t>
      </w:r>
      <w:r w:rsidRPr="00E83694">
        <w:rPr>
          <w:rFonts w:ascii="Cambria Math" w:eastAsia="Cambria Math" w:hAnsi="Cambria Math" w:cs="Cambria Math"/>
          <w:color w:val="000000"/>
          <w:vertAlign w:val="subscript"/>
          <w:lang w:val="en-US"/>
        </w:rPr>
        <w:t>0</w:t>
      </w:r>
      <w:r w:rsidRPr="00E83694">
        <w:rPr>
          <w:rFonts w:ascii="Cambria Math" w:eastAsia="Cambria Math" w:hAnsi="Cambria Math" w:cs="Cambria Math"/>
          <w:color w:val="000000"/>
          <w:lang w:val="en-US"/>
        </w:rPr>
        <w:t xml:space="preserve"> + </w:t>
      </w:r>
      <w:proofErr w:type="spellStart"/>
      <w:r w:rsidRPr="00E83694">
        <w:rPr>
          <w:rFonts w:ascii="Cambria Math" w:eastAsia="Cambria Math" w:hAnsi="Cambria Math" w:cs="Cambria Math"/>
          <w:color w:val="000000"/>
          <w:lang w:val="en-US"/>
        </w:rPr>
        <w:t>V</w:t>
      </w:r>
      <w:r w:rsidRPr="00E83694">
        <w:rPr>
          <w:rFonts w:ascii="Cambria Math" w:eastAsia="Cambria Math" w:hAnsi="Cambria Math" w:cs="Cambria Math"/>
          <w:color w:val="000000"/>
          <w:vertAlign w:val="subscript"/>
          <w:lang w:val="en-US"/>
        </w:rPr>
        <w:t>m</w:t>
      </w:r>
      <w:proofErr w:type="spellEnd"/>
      <w:r w:rsidRPr="00E83694">
        <w:rPr>
          <w:rFonts w:ascii="Cambria Math" w:eastAsia="Cambria Math" w:hAnsi="Cambria Math" w:cs="Cambria Math"/>
          <w:color w:val="000000"/>
          <w:lang w:val="en-US"/>
        </w:rPr>
        <w:t>)  *</w:t>
      </w:r>
      <w:r w:rsidR="00E83694">
        <w:rPr>
          <w:rFonts w:ascii="Cambria Math" w:eastAsia="Cambria Math" w:hAnsi="Cambria Math" w:cs="Cambria Math"/>
          <w:color w:val="000000"/>
          <w:lang w:val="en-US"/>
        </w:rPr>
        <w:t xml:space="preserve"> </w:t>
      </w:r>
      <m:oMath>
        <m:f>
          <m:fPr>
            <m:ctrlPr>
              <w:rPr>
                <w:rFonts w:ascii="Cambria Math" w:eastAsia="Cambria Math" w:hAnsi="Cambria Math" w:cs="Cambria Math"/>
                <w:i/>
                <w:color w:val="000000"/>
                <w:lang w:val="en-US"/>
              </w:rPr>
            </m:ctrlPr>
          </m:fPr>
          <m:num>
            <m:r>
              <m:rPr>
                <m:sty m:val="p"/>
              </m:rPr>
              <w:rPr>
                <w:rFonts w:ascii="Cambria Math" w:eastAsia="Cambria Math" w:hAnsi="Cambria Math" w:cs="Cambria Math"/>
                <w:color w:val="000000"/>
                <w:lang w:val="en-US"/>
              </w:rPr>
              <m:t>∆P</m:t>
            </m:r>
          </m:num>
          <m:den>
            <m:r>
              <m:rPr>
                <m:sty m:val="p"/>
              </m:rPr>
              <w:rPr>
                <w:rFonts w:ascii="Cambria Math" w:eastAsia="Cambria Math" w:hAnsi="Cambria Math" w:cs="Cambria Math"/>
                <w:color w:val="000000"/>
                <w:lang w:val="en-US"/>
              </w:rPr>
              <m:t>∆V</m:t>
            </m:r>
          </m:den>
        </m:f>
      </m:oMath>
      <w:r w:rsidRPr="00E83694">
        <w:rPr>
          <w:rFonts w:ascii="Cambria Math" w:eastAsia="Cambria Math" w:hAnsi="Cambria Math" w:cs="Cambria Math"/>
          <w:color w:val="000000"/>
          <w:lang w:val="en-US"/>
        </w:rPr>
        <w:t xml:space="preserve"> </w:t>
      </w:r>
    </w:p>
    <w:p w14:paraId="4F0232AE" w14:textId="77777777" w:rsidR="00926F7C" w:rsidRPr="00E83694" w:rsidRDefault="003348FA">
      <w:pPr>
        <w:rPr>
          <w:lang w:val="en-US"/>
        </w:rPr>
      </w:pPr>
      <w:r w:rsidRPr="00E83694">
        <w:rPr>
          <w:lang w:val="en-US"/>
        </w:rPr>
        <w:t>where</w:t>
      </w:r>
    </w:p>
    <w:p w14:paraId="225F213E" w14:textId="77777777" w:rsidR="00926F7C" w:rsidRPr="00E83694" w:rsidRDefault="003348FA">
      <w:pPr>
        <w:rPr>
          <w:lang w:val="en-US"/>
        </w:rPr>
      </w:pPr>
      <w:r w:rsidRPr="00E83694">
        <w:rPr>
          <w:rFonts w:ascii="Cambria Math" w:eastAsia="Cambria Math" w:hAnsi="Cambria Math" w:cs="Cambria Math"/>
          <w:color w:val="000000"/>
          <w:lang w:val="en-US"/>
        </w:rPr>
        <w:t>v</w:t>
      </w:r>
      <w:r w:rsidRPr="00E83694">
        <w:rPr>
          <w:lang w:val="en-US"/>
        </w:rPr>
        <w:t xml:space="preserve"> is the Poisson ratio. </w:t>
      </w:r>
      <w:proofErr w:type="gramStart"/>
      <w:r w:rsidRPr="00E83694">
        <w:rPr>
          <w:lang w:val="en-US"/>
        </w:rPr>
        <w:t>It’s</w:t>
      </w:r>
      <w:proofErr w:type="gramEnd"/>
      <w:r w:rsidRPr="00E83694">
        <w:rPr>
          <w:lang w:val="en-US"/>
        </w:rPr>
        <w:t xml:space="preserve"> value is 0,33</w:t>
      </w:r>
    </w:p>
    <w:p w14:paraId="368B0DCF" w14:textId="77777777" w:rsidR="00926F7C" w:rsidRPr="00E83694" w:rsidRDefault="003348FA">
      <w:pPr>
        <w:rPr>
          <w:lang w:val="en-US"/>
        </w:rPr>
      </w:pPr>
      <w:r w:rsidRPr="00E83694">
        <w:rPr>
          <w:lang w:val="en-US"/>
        </w:rPr>
        <w:lastRenderedPageBreak/>
        <w:t>V</w:t>
      </w:r>
      <w:r w:rsidRPr="00E83694">
        <w:rPr>
          <w:vertAlign w:val="subscript"/>
          <w:lang w:val="en-US"/>
        </w:rPr>
        <w:t>0</w:t>
      </w:r>
      <w:r w:rsidRPr="00E83694">
        <w:rPr>
          <w:lang w:val="en-US"/>
        </w:rPr>
        <w:t xml:space="preserve"> is the volume of the measuring portion of the uninflated probe at 0 volume reading at ground surface, cm3</w:t>
      </w:r>
    </w:p>
    <w:p w14:paraId="0F9D8037" w14:textId="77777777" w:rsidR="00926F7C" w:rsidRPr="00E83694" w:rsidRDefault="003348FA">
      <w:pPr>
        <w:rPr>
          <w:lang w:val="en-US"/>
        </w:rPr>
      </w:pPr>
      <w:proofErr w:type="spellStart"/>
      <w:r w:rsidRPr="00E83694">
        <w:rPr>
          <w:lang w:val="en-US"/>
        </w:rPr>
        <w:t>V</w:t>
      </w:r>
      <w:r w:rsidRPr="00E83694">
        <w:rPr>
          <w:vertAlign w:val="subscript"/>
          <w:lang w:val="en-US"/>
        </w:rPr>
        <w:t>m</w:t>
      </w:r>
      <w:proofErr w:type="spellEnd"/>
      <w:r w:rsidRPr="00E83694">
        <w:rPr>
          <w:lang w:val="en-US"/>
        </w:rPr>
        <w:t xml:space="preserve"> is the corrected volume reading in the center portion of the </w:t>
      </w:r>
      <m:oMath>
        <m:r>
          <w:rPr>
            <w:rFonts w:ascii="Cambria Math" w:eastAsia="Cambria Math" w:hAnsi="Cambria Math" w:cs="Cambria Math"/>
            <w:color w:val="000000"/>
            <w:lang w:val="en-US"/>
          </w:rPr>
          <m:t>∆</m:t>
        </m:r>
      </m:oMath>
      <w:r w:rsidRPr="00E83694">
        <w:rPr>
          <w:lang w:val="en-US"/>
        </w:rPr>
        <w:t>V volume increase (mean value between V1 and V2)</w:t>
      </w:r>
    </w:p>
    <w:p w14:paraId="284C726F" w14:textId="77777777" w:rsidR="00926F7C" w:rsidRPr="00E83694" w:rsidRDefault="003348FA">
      <w:pPr>
        <w:rPr>
          <w:lang w:val="en-US"/>
        </w:rPr>
      </w:pPr>
      <m:oMath>
        <m:r>
          <w:rPr>
            <w:rFonts w:ascii="Cambria Math" w:eastAsia="Cambria Math" w:hAnsi="Cambria Math" w:cs="Cambria Math"/>
            <w:color w:val="000000"/>
            <w:lang w:val="en-US"/>
          </w:rPr>
          <m:t>∆</m:t>
        </m:r>
      </m:oMath>
      <w:r w:rsidRPr="00E83694">
        <w:rPr>
          <w:lang w:val="en-US"/>
        </w:rPr>
        <w:t xml:space="preserve">V is the corrected volume increase in the center part of the </w:t>
      </w:r>
      <w:proofErr w:type="gramStart"/>
      <w:r w:rsidRPr="00E83694">
        <w:rPr>
          <w:lang w:val="en-US"/>
        </w:rPr>
        <w:t>straight line</w:t>
      </w:r>
      <w:proofErr w:type="gramEnd"/>
      <w:r w:rsidRPr="00E83694">
        <w:rPr>
          <w:lang w:val="en-US"/>
        </w:rPr>
        <w:t xml:space="preserve"> portion of the pressure-volume curve</w:t>
      </w:r>
    </w:p>
    <w:p w14:paraId="17CEC57F" w14:textId="77777777" w:rsidR="00926F7C" w:rsidRPr="00E83694" w:rsidRDefault="003348FA">
      <w:pPr>
        <w:tabs>
          <w:tab w:val="left" w:pos="5456"/>
        </w:tabs>
        <w:rPr>
          <w:lang w:val="en-US"/>
        </w:rPr>
      </w:pPr>
      <m:oMath>
        <m:r>
          <w:rPr>
            <w:rFonts w:ascii="Cambria Math" w:eastAsia="Cambria Math" w:hAnsi="Cambria Math" w:cs="Cambria Math"/>
            <w:color w:val="000000"/>
            <w:lang w:val="en-US"/>
          </w:rPr>
          <m:t>∆</m:t>
        </m:r>
      </m:oMath>
      <w:r w:rsidRPr="00E83694">
        <w:rPr>
          <w:lang w:val="en-US"/>
        </w:rPr>
        <w:t xml:space="preserve">P is the corrected pressure increase in the center part of the </w:t>
      </w:r>
      <w:proofErr w:type="gramStart"/>
      <w:r w:rsidRPr="00E83694">
        <w:rPr>
          <w:lang w:val="en-US"/>
        </w:rPr>
        <w:t>straight line</w:t>
      </w:r>
      <w:proofErr w:type="gramEnd"/>
      <w:r w:rsidRPr="00E83694">
        <w:rPr>
          <w:lang w:val="en-US"/>
        </w:rPr>
        <w:t xml:space="preserve"> portion of the pressure-volume curve</w:t>
      </w:r>
    </w:p>
    <w:p w14:paraId="727B6350" w14:textId="04E0FE82" w:rsidR="00926F7C" w:rsidRPr="00E83694" w:rsidRDefault="003348FA">
      <w:pPr>
        <w:tabs>
          <w:tab w:val="left" w:pos="5456"/>
        </w:tabs>
        <w:rPr>
          <w:color w:val="000000"/>
          <w:lang w:val="en-US"/>
        </w:rPr>
      </w:pPr>
      <w:r w:rsidRPr="00E83694">
        <w:rPr>
          <w:color w:val="000000"/>
          <w:lang w:val="en-US"/>
        </w:rPr>
        <w:t>That is to say</w:t>
      </w:r>
      <w:r w:rsidR="003958F5">
        <w:rPr>
          <w:color w:val="000000"/>
          <w:lang w:val="en-US"/>
        </w:rPr>
        <w:t xml:space="preserve"> in our work</w:t>
      </w:r>
      <w:r w:rsidRPr="00E83694">
        <w:rPr>
          <w:color w:val="000000"/>
          <w:lang w:val="en-US"/>
        </w:rPr>
        <w:t>:</w:t>
      </w:r>
    </w:p>
    <w:p w14:paraId="029DED86" w14:textId="66158741" w:rsidR="00926F7C" w:rsidRDefault="003348FA">
      <w:pPr>
        <w:tabs>
          <w:tab w:val="left" w:pos="5456"/>
        </w:tabs>
        <w:jc w:val="center"/>
        <w:rPr>
          <w:rFonts w:ascii="Cambria Math" w:eastAsia="Cambria Math" w:hAnsi="Cambria Math" w:cs="Cambria Math"/>
          <w:color w:val="000000"/>
          <w:lang w:val="en-US"/>
        </w:rPr>
      </w:pPr>
      <w:r w:rsidRPr="00E83694">
        <w:rPr>
          <w:rFonts w:ascii="Cambria Math" w:eastAsia="Cambria Math" w:hAnsi="Cambria Math" w:cs="Cambria Math"/>
          <w:color w:val="000000"/>
          <w:lang w:val="en-US"/>
        </w:rPr>
        <w:t xml:space="preserve"> E</w:t>
      </w:r>
      <w:r w:rsidRPr="00E83694">
        <w:rPr>
          <w:rFonts w:ascii="Cambria Math" w:eastAsia="Cambria Math" w:hAnsi="Cambria Math" w:cs="Cambria Math"/>
          <w:color w:val="000000"/>
          <w:vertAlign w:val="subscript"/>
          <w:lang w:val="en-US"/>
        </w:rPr>
        <w:t xml:space="preserve">M </w:t>
      </w:r>
      <w:r w:rsidRPr="00E83694">
        <w:rPr>
          <w:rFonts w:ascii="Cambria Math" w:eastAsia="Cambria Math" w:hAnsi="Cambria Math" w:cs="Cambria Math"/>
          <w:color w:val="000000"/>
          <w:lang w:val="en-US"/>
        </w:rPr>
        <w:t>= 2 (1+</w:t>
      </w:r>
      <w:proofErr w:type="gramStart"/>
      <w:r w:rsidRPr="00E83694">
        <w:rPr>
          <w:rFonts w:ascii="Cambria Math" w:eastAsia="Cambria Math" w:hAnsi="Cambria Math" w:cs="Cambria Math"/>
          <w:color w:val="000000"/>
          <w:lang w:val="en-US"/>
        </w:rPr>
        <w:t>v)(</w:t>
      </w:r>
      <w:proofErr w:type="spellStart"/>
      <w:proofErr w:type="gramEnd"/>
      <w:r w:rsidRPr="00E83694">
        <w:rPr>
          <w:rFonts w:ascii="Cambria Math" w:eastAsia="Cambria Math" w:hAnsi="Cambria Math" w:cs="Cambria Math"/>
          <w:color w:val="000000"/>
          <w:lang w:val="en-US"/>
        </w:rPr>
        <w:t>V</w:t>
      </w:r>
      <w:r w:rsidR="00906E1E">
        <w:rPr>
          <w:rFonts w:ascii="Cambria Math" w:eastAsia="Cambria Math" w:hAnsi="Cambria Math" w:cs="Cambria Math"/>
          <w:color w:val="000000"/>
          <w:vertAlign w:val="subscript"/>
          <w:lang w:val="en-US"/>
        </w:rPr>
        <w:t>sc</w:t>
      </w:r>
      <w:proofErr w:type="spellEnd"/>
      <w:r w:rsidRPr="00E83694">
        <w:rPr>
          <w:rFonts w:ascii="Cambria Math" w:eastAsia="Cambria Math" w:hAnsi="Cambria Math" w:cs="Cambria Math"/>
          <w:color w:val="000000"/>
          <w:lang w:val="en-US"/>
        </w:rPr>
        <w:t xml:space="preserve"> + (</w:t>
      </w:r>
      <m:oMath>
        <m:f>
          <m:fPr>
            <m:ctrlPr>
              <w:rPr>
                <w:rFonts w:ascii="Cambria Math" w:eastAsia="Cambria Math" w:hAnsi="Cambria Math" w:cs="Cambria Math"/>
                <w:i/>
              </w:rPr>
            </m:ctrlPr>
          </m:fPr>
          <m:num>
            <m:r>
              <w:rPr>
                <w:rFonts w:ascii="Cambria Math" w:eastAsia="Cambria Math" w:hAnsi="Cambria Math" w:cs="Cambria Math"/>
              </w:rPr>
              <m:t>V</m:t>
            </m:r>
            <m:r>
              <w:rPr>
                <w:rFonts w:ascii="Cambria Math" w:eastAsia="Cambria Math" w:hAnsi="Cambria Math" w:cs="Cambria Math"/>
                <w:lang w:val="en-US"/>
              </w:rPr>
              <m:t xml:space="preserve">1 + </m:t>
            </m:r>
            <m:r>
              <w:rPr>
                <w:rFonts w:ascii="Cambria Math" w:eastAsia="Cambria Math" w:hAnsi="Cambria Math" w:cs="Cambria Math"/>
              </w:rPr>
              <m:t>V</m:t>
            </m:r>
            <m:r>
              <w:rPr>
                <w:rFonts w:ascii="Cambria Math" w:eastAsia="Cambria Math" w:hAnsi="Cambria Math" w:cs="Cambria Math"/>
                <w:lang w:val="en-US"/>
              </w:rPr>
              <m:t>2</m:t>
            </m:r>
          </m:num>
          <m:den>
            <m:r>
              <w:rPr>
                <w:rFonts w:ascii="Cambria Math" w:eastAsia="Cambria Math" w:hAnsi="Cambria Math" w:cs="Cambria Math"/>
                <w:lang w:val="en-US"/>
              </w:rPr>
              <m:t>2</m:t>
            </m:r>
          </m:den>
        </m:f>
      </m:oMath>
      <w:r w:rsidRPr="00E83694">
        <w:rPr>
          <w:rFonts w:ascii="Cambria Math" w:eastAsia="Cambria Math" w:hAnsi="Cambria Math" w:cs="Cambria Math"/>
          <w:color w:val="000000"/>
          <w:lang w:val="en-US"/>
        </w:rPr>
        <w:t>))  * (</w:t>
      </w:r>
      <m:oMath>
        <m:f>
          <m:fPr>
            <m:ctrlPr>
              <w:rPr>
                <w:rFonts w:ascii="Cambria Math" w:eastAsia="Cambria Math" w:hAnsi="Cambria Math" w:cs="Cambria Math"/>
                <w:i/>
              </w:rPr>
            </m:ctrlPr>
          </m:fPr>
          <m:num>
            <m:r>
              <w:rPr>
                <w:rFonts w:ascii="Cambria Math" w:eastAsia="Cambria Math" w:hAnsi="Cambria Math" w:cs="Cambria Math"/>
              </w:rPr>
              <m:t>P</m:t>
            </m:r>
            <m:r>
              <w:rPr>
                <w:rFonts w:ascii="Cambria Math" w:eastAsia="Cambria Math" w:hAnsi="Cambria Math" w:cs="Cambria Math"/>
                <w:lang w:val="en-US"/>
              </w:rPr>
              <m:t xml:space="preserve">2 - </m:t>
            </m:r>
            <m:r>
              <w:rPr>
                <w:rFonts w:ascii="Cambria Math" w:eastAsia="Cambria Math" w:hAnsi="Cambria Math" w:cs="Cambria Math"/>
              </w:rPr>
              <m:t>P</m:t>
            </m:r>
            <m:r>
              <w:rPr>
                <w:rFonts w:ascii="Cambria Math" w:eastAsia="Cambria Math" w:hAnsi="Cambria Math" w:cs="Cambria Math"/>
                <w:lang w:val="en-US"/>
              </w:rPr>
              <m:t>1</m:t>
            </m:r>
          </m:num>
          <m:den>
            <m:r>
              <w:rPr>
                <w:rFonts w:ascii="Cambria Math" w:eastAsia="Cambria Math" w:hAnsi="Cambria Math" w:cs="Cambria Math"/>
              </w:rPr>
              <m:t>V</m:t>
            </m:r>
            <m:r>
              <w:rPr>
                <w:rFonts w:ascii="Cambria Math" w:eastAsia="Cambria Math" w:hAnsi="Cambria Math" w:cs="Cambria Math"/>
                <w:lang w:val="en-US"/>
              </w:rPr>
              <m:t xml:space="preserve">2 - </m:t>
            </m:r>
            <m:r>
              <w:rPr>
                <w:rFonts w:ascii="Cambria Math" w:eastAsia="Cambria Math" w:hAnsi="Cambria Math" w:cs="Cambria Math"/>
              </w:rPr>
              <m:t>V</m:t>
            </m:r>
            <m:r>
              <w:rPr>
                <w:rFonts w:ascii="Cambria Math" w:eastAsia="Cambria Math" w:hAnsi="Cambria Math" w:cs="Cambria Math"/>
                <w:lang w:val="en-US"/>
              </w:rPr>
              <m:t>1</m:t>
            </m:r>
          </m:den>
        </m:f>
      </m:oMath>
      <w:r w:rsidRPr="00E83694">
        <w:rPr>
          <w:rFonts w:ascii="Cambria Math" w:eastAsia="Cambria Math" w:hAnsi="Cambria Math" w:cs="Cambria Math"/>
          <w:color w:val="000000"/>
          <w:lang w:val="en-US"/>
        </w:rPr>
        <w:t>)</w:t>
      </w:r>
    </w:p>
    <w:p w14:paraId="62F2C2BF" w14:textId="20056B35" w:rsidR="00895153" w:rsidRPr="00E83694" w:rsidRDefault="00895153" w:rsidP="00895153">
      <w:pPr>
        <w:pStyle w:val="Titre3"/>
        <w:ind w:firstLine="708"/>
        <w:rPr>
          <w:lang w:val="en-US"/>
        </w:rPr>
      </w:pPr>
      <w:bookmarkStart w:id="45" w:name="_Toc38893315"/>
      <w:r>
        <w:rPr>
          <w:lang w:val="en-US"/>
        </w:rPr>
        <w:t>VIII.2. Calculation of the parameter β</w:t>
      </w:r>
      <w:bookmarkEnd w:id="45"/>
    </w:p>
    <w:p w14:paraId="26412C77" w14:textId="77777777" w:rsidR="00926F7C" w:rsidRPr="00E83694" w:rsidRDefault="003348FA">
      <w:pPr>
        <w:rPr>
          <w:lang w:val="en-US"/>
        </w:rPr>
      </w:pPr>
      <w:r w:rsidRPr="00E83694">
        <w:rPr>
          <w:lang w:val="en-US"/>
        </w:rPr>
        <w:t xml:space="preserve">Then, for each point we must calculate the mi with the formula: </w:t>
      </w:r>
    </w:p>
    <w:p w14:paraId="2D5394F8" w14:textId="2D2FF287" w:rsidR="00926F7C" w:rsidRPr="00E83694" w:rsidRDefault="003348FA">
      <w:pPr>
        <w:rPr>
          <w:lang w:val="en-US"/>
        </w:rPr>
      </w:pPr>
      <w:r w:rsidRPr="00E83694">
        <w:rPr>
          <w:lang w:val="en-US"/>
        </w:rPr>
        <w:t xml:space="preserve">mi =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 xml:space="preserve">V </m:t>
                </m:r>
              </m:e>
              <m:sub>
                <m:r>
                  <w:rPr>
                    <w:rFonts w:ascii="Cambria Math" w:hAnsi="Cambria Math"/>
                    <w:lang w:val="en-US"/>
                  </w:rPr>
                  <m:t>i corrected</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V </m:t>
                </m:r>
              </m:e>
              <m:sub>
                <m:r>
                  <w:rPr>
                    <w:rFonts w:ascii="Cambria Math" w:hAnsi="Cambria Math"/>
                    <w:lang w:val="en-US"/>
                  </w:rPr>
                  <m:t>i-1  corrected</m:t>
                </m:r>
              </m:sub>
            </m:sSub>
          </m:num>
          <m:den>
            <m:sSub>
              <m:sSubPr>
                <m:ctrlPr>
                  <w:rPr>
                    <w:rFonts w:ascii="Cambria Math" w:hAnsi="Cambria Math"/>
                    <w:i/>
                    <w:lang w:val="en-US"/>
                  </w:rPr>
                </m:ctrlPr>
              </m:sSubPr>
              <m:e>
                <m:r>
                  <w:rPr>
                    <w:rFonts w:ascii="Cambria Math" w:hAnsi="Cambria Math"/>
                    <w:lang w:val="en-US"/>
                  </w:rPr>
                  <m:t xml:space="preserve">P </m:t>
                </m:r>
              </m:e>
              <m:sub>
                <m:r>
                  <w:rPr>
                    <w:rFonts w:ascii="Cambria Math" w:hAnsi="Cambria Math"/>
                    <w:lang w:val="en-US"/>
                  </w:rPr>
                  <m:t>i corrected</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P </m:t>
                </m:r>
              </m:e>
              <m:sub>
                <m:r>
                  <w:rPr>
                    <w:rFonts w:ascii="Cambria Math" w:hAnsi="Cambria Math"/>
                    <w:lang w:val="en-US"/>
                  </w:rPr>
                  <m:t>i-1  corrected</m:t>
                </m:r>
              </m:sub>
            </m:sSub>
          </m:den>
        </m:f>
      </m:oMath>
    </w:p>
    <w:p w14:paraId="7A86A95C" w14:textId="77777777" w:rsidR="00926F7C" w:rsidRPr="00E83694" w:rsidRDefault="003348FA">
      <w:pPr>
        <w:rPr>
          <w:lang w:val="en-US"/>
        </w:rPr>
      </w:pPr>
      <w:r w:rsidRPr="00E83694">
        <w:rPr>
          <w:lang w:val="en-US"/>
        </w:rPr>
        <w:t>The lowest value of mi is the me.</w:t>
      </w:r>
    </w:p>
    <w:p w14:paraId="1B1C2243" w14:textId="77777777" w:rsidR="00926F7C" w:rsidRPr="00E83694" w:rsidRDefault="003348FA">
      <w:pPr>
        <w:rPr>
          <w:lang w:val="en-US"/>
        </w:rPr>
      </w:pPr>
      <w:r w:rsidRPr="00E83694">
        <w:rPr>
          <w:lang w:val="en-US"/>
        </w:rPr>
        <w:t>V</w:t>
      </w:r>
      <w:r w:rsidRPr="00E83694">
        <w:rPr>
          <w:vertAlign w:val="subscript"/>
          <w:lang w:val="en-US"/>
        </w:rPr>
        <w:t>E</w:t>
      </w:r>
      <w:r w:rsidRPr="00E83694">
        <w:rPr>
          <w:lang w:val="en-US"/>
        </w:rPr>
        <w:t xml:space="preserve"> and P</w:t>
      </w:r>
      <w:r w:rsidRPr="00E83694">
        <w:rPr>
          <w:vertAlign w:val="subscript"/>
          <w:lang w:val="en-US"/>
        </w:rPr>
        <w:t xml:space="preserve">E </w:t>
      </w:r>
      <w:r w:rsidRPr="00E83694">
        <w:rPr>
          <w:lang w:val="en-US"/>
        </w:rPr>
        <w:t>are the corrected volume and pressure just before the me.</w:t>
      </w:r>
    </w:p>
    <w:p w14:paraId="215B374A" w14:textId="66357F34" w:rsidR="00926F7C" w:rsidRDefault="003348FA">
      <w:pPr>
        <w:jc w:val="center"/>
      </w:pPr>
      <w:r>
        <w:rPr>
          <w:noProof/>
        </w:rPr>
        <w:drawing>
          <wp:inline distT="0" distB="0" distL="0" distR="0" wp14:anchorId="13217308" wp14:editId="26F4A52D">
            <wp:extent cx="3057525" cy="723004"/>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44"/>
                    <a:stretch/>
                  </pic:blipFill>
                  <pic:spPr bwMode="auto">
                    <a:xfrm>
                      <a:off x="0" y="0"/>
                      <a:ext cx="3067083" cy="725264"/>
                    </a:xfrm>
                    <a:prstGeom prst="rect">
                      <a:avLst/>
                    </a:prstGeom>
                  </pic:spPr>
                </pic:pic>
              </a:graphicData>
            </a:graphic>
          </wp:inline>
        </w:drawing>
      </w:r>
    </w:p>
    <w:p w14:paraId="1C464D45" w14:textId="77777777" w:rsidR="006E528B" w:rsidRPr="00231D0E" w:rsidRDefault="006E528B" w:rsidP="006E528B">
      <w:pPr>
        <w:rPr>
          <w:lang w:val="en-US"/>
        </w:rPr>
      </w:pPr>
      <w:r w:rsidRPr="00231D0E">
        <w:rPr>
          <w:lang w:val="en-US"/>
        </w:rPr>
        <w:t>where</w:t>
      </w:r>
    </w:p>
    <w:p w14:paraId="5272867E" w14:textId="3553AA34" w:rsidR="006E528B" w:rsidRPr="006E528B" w:rsidRDefault="00BA2CE3" w:rsidP="006E528B">
      <w:pPr>
        <w:rPr>
          <w:lang w:val="en-US"/>
        </w:rPr>
      </w:pPr>
      <m:oMath>
        <m:sSub>
          <m:sSubPr>
            <m:ctrlPr>
              <w:rPr>
                <w:rFonts w:ascii="Cambria Math" w:hAnsi="Cambria Math"/>
                <w:i/>
              </w:rPr>
            </m:ctrlPr>
          </m:sSubPr>
          <m:e>
            <m:r>
              <w:rPr>
                <w:rFonts w:ascii="Cambria Math" w:hAnsi="Cambria Math"/>
              </w:rPr>
              <m:t>δ</m:t>
            </m:r>
          </m:e>
          <m:sub>
            <m:r>
              <w:rPr>
                <w:rFonts w:ascii="Cambria Math" w:hAnsi="Cambria Math"/>
              </w:rPr>
              <m:t>p</m:t>
            </m:r>
          </m:sub>
        </m:sSub>
      </m:oMath>
      <w:r w:rsidR="006E528B" w:rsidRPr="006E528B">
        <w:rPr>
          <w:lang w:val="en-US"/>
        </w:rPr>
        <w:t> : error o</w:t>
      </w:r>
      <w:r w:rsidR="006E528B">
        <w:rPr>
          <w:lang w:val="en-US"/>
        </w:rPr>
        <w:t>n the applied pressure</w:t>
      </w:r>
    </w:p>
    <w:p w14:paraId="7928C7B9" w14:textId="4A5644D6" w:rsidR="006E528B" w:rsidRPr="006E528B" w:rsidRDefault="00BA2CE3" w:rsidP="006E528B">
      <w:pPr>
        <w:rPr>
          <w:lang w:val="en-US"/>
        </w:rPr>
      </w:pPr>
      <m:oMath>
        <m:sSub>
          <m:sSubPr>
            <m:ctrlPr>
              <w:rPr>
                <w:rFonts w:ascii="Cambria Math" w:hAnsi="Cambria Math"/>
                <w:i/>
              </w:rPr>
            </m:ctrlPr>
          </m:sSubPr>
          <m:e>
            <m:r>
              <w:rPr>
                <w:rFonts w:ascii="Cambria Math" w:hAnsi="Cambria Math"/>
              </w:rPr>
              <m:t>δ</m:t>
            </m:r>
          </m:e>
          <m:sub>
            <m:r>
              <w:rPr>
                <w:rFonts w:ascii="Cambria Math" w:hAnsi="Cambria Math"/>
              </w:rPr>
              <m:t>v</m:t>
            </m:r>
          </m:sub>
        </m:sSub>
      </m:oMath>
      <w:r w:rsidR="006E528B" w:rsidRPr="006E528B">
        <w:rPr>
          <w:lang w:val="en-US"/>
        </w:rPr>
        <w:t xml:space="preserve"> : </w:t>
      </w:r>
      <w:r w:rsidR="006E528B">
        <w:rPr>
          <w:lang w:val="en-US"/>
        </w:rPr>
        <w:t>error on the injected volume</w:t>
      </w:r>
    </w:p>
    <w:p w14:paraId="1B25187A" w14:textId="77777777" w:rsidR="006E528B" w:rsidRPr="006E528B" w:rsidRDefault="006E528B" w:rsidP="006E528B">
      <w:pPr>
        <w:rPr>
          <w:lang w:val="en-US"/>
        </w:rPr>
      </w:pPr>
    </w:p>
    <w:p w14:paraId="077EE265" w14:textId="77777777" w:rsidR="004921CB" w:rsidRPr="004921CB" w:rsidRDefault="003348FA">
      <w:pPr>
        <w:rPr>
          <w:lang w:val="en-US"/>
        </w:rPr>
      </w:pPr>
      <w:r w:rsidRPr="00E83694">
        <w:rPr>
          <w:lang w:val="en-US"/>
        </w:rPr>
        <w:t xml:space="preserve">Practically we calculate: </w:t>
      </w:r>
    </w:p>
    <w:p w14:paraId="4364C848" w14:textId="29BFF15E" w:rsidR="00926F7C" w:rsidRDefault="003348FA" w:rsidP="004921CB">
      <w:pPr>
        <w:jc w:val="center"/>
        <w:rPr>
          <w:lang w:val="en-US"/>
        </w:rPr>
      </w:pPr>
      <m:oMath>
        <m:r>
          <w:rPr>
            <w:rFonts w:ascii="Cambria Math" w:eastAsia="Cambria Math" w:hAnsi="Cambria Math" w:cs="Cambria Math"/>
          </w:rPr>
          <m:t>β</m:t>
        </m:r>
      </m:oMath>
      <w:r w:rsidRPr="00E83694">
        <w:rPr>
          <w:lang w:val="en-US"/>
        </w:rPr>
        <w:t xml:space="preserve"> = 1 + 0,001 *</w:t>
      </w:r>
      <w:r w:rsidR="00E83694">
        <w:rPr>
          <w:lang w:val="en-US"/>
        </w:rPr>
        <w:t xml:space="preserve">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PE</m:t>
                </m:r>
              </m:e>
              <m:sub>
                <m:r>
                  <w:rPr>
                    <w:rFonts w:ascii="Cambria Math" w:hAnsi="Cambria Math"/>
                    <w:lang w:val="en-US"/>
                  </w:rPr>
                  <m:t>+1  corrected</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PE </m:t>
                </m:r>
              </m:e>
              <m:sub>
                <m:r>
                  <w:rPr>
                    <w:rFonts w:ascii="Cambria Math" w:hAnsi="Cambria Math"/>
                    <w:lang w:val="en-US"/>
                  </w:rPr>
                  <m:t xml:space="preserve"> corrected</m:t>
                </m:r>
              </m:sub>
            </m:sSub>
          </m:num>
          <m:den>
            <m:sSub>
              <m:sSubPr>
                <m:ctrlPr>
                  <w:rPr>
                    <w:rFonts w:ascii="Cambria Math" w:hAnsi="Cambria Math"/>
                    <w:i/>
                    <w:lang w:val="en-US"/>
                  </w:rPr>
                </m:ctrlPr>
              </m:sSubPr>
              <m:e>
                <m:r>
                  <w:rPr>
                    <w:rFonts w:ascii="Cambria Math" w:hAnsi="Cambria Math"/>
                    <w:lang w:val="en-US"/>
                  </w:rPr>
                  <m:t>PE</m:t>
                </m:r>
              </m:e>
              <m:sub>
                <m:r>
                  <w:rPr>
                    <w:rFonts w:ascii="Cambria Math" w:hAnsi="Cambria Math"/>
                    <w:lang w:val="en-US"/>
                  </w:rPr>
                  <m:t>+1  corrected</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PE </m:t>
                </m:r>
              </m:e>
              <m:sub>
                <m:r>
                  <w:rPr>
                    <w:rFonts w:ascii="Cambria Math" w:hAnsi="Cambria Math"/>
                    <w:lang w:val="en-US"/>
                  </w:rPr>
                  <m:t xml:space="preserve"> corrected</m:t>
                </m:r>
              </m:sub>
            </m:sSub>
          </m:den>
        </m:f>
      </m:oMath>
      <w:r w:rsidRPr="00E83694">
        <w:rPr>
          <w:lang w:val="en-US"/>
        </w:rPr>
        <w:t xml:space="preserve"> +  </w:t>
      </w:r>
      <m:oMath>
        <m:f>
          <m:fPr>
            <m:ctrlPr>
              <w:rPr>
                <w:rFonts w:ascii="Cambria Math" w:hAnsi="Cambria Math"/>
                <w:i/>
                <w:lang w:val="en-US"/>
              </w:rPr>
            </m:ctrlPr>
          </m:fPr>
          <m:num>
            <m:r>
              <w:rPr>
                <w:rFonts w:ascii="Cambria Math" w:hAnsi="Cambria Math"/>
                <w:lang w:val="en-US"/>
              </w:rPr>
              <m:t>3</m:t>
            </m:r>
          </m:num>
          <m:den>
            <m:sSub>
              <m:sSubPr>
                <m:ctrlPr>
                  <w:rPr>
                    <w:rFonts w:ascii="Cambria Math" w:hAnsi="Cambria Math"/>
                    <w:i/>
                    <w:lang w:val="en-US"/>
                  </w:rPr>
                </m:ctrlPr>
              </m:sSubPr>
              <m:e>
                <m:r>
                  <w:rPr>
                    <w:rFonts w:ascii="Cambria Math" w:hAnsi="Cambria Math"/>
                    <w:lang w:val="en-US"/>
                  </w:rPr>
                  <m:t>VE</m:t>
                </m:r>
              </m:e>
              <m:sub>
                <m:r>
                  <w:rPr>
                    <w:rFonts w:ascii="Cambria Math" w:hAnsi="Cambria Math"/>
                    <w:lang w:val="en-US"/>
                  </w:rPr>
                  <m:t>+1  corrected</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 xml:space="preserve">VE </m:t>
                </m:r>
              </m:e>
              <m:sub>
                <m:r>
                  <w:rPr>
                    <w:rFonts w:ascii="Cambria Math" w:hAnsi="Cambria Math"/>
                    <w:lang w:val="en-US"/>
                  </w:rPr>
                  <m:t xml:space="preserve"> corrected</m:t>
                </m:r>
              </m:sub>
            </m:sSub>
          </m:den>
        </m:f>
      </m:oMath>
    </w:p>
    <w:p w14:paraId="737E1153" w14:textId="4BB8C7F1" w:rsidR="00E83694" w:rsidRDefault="00E83694">
      <w:pPr>
        <w:rPr>
          <w:lang w:val="en-US"/>
        </w:rPr>
      </w:pPr>
    </w:p>
    <w:p w14:paraId="0ADB3608" w14:textId="44DC182A" w:rsidR="00895153" w:rsidRDefault="00895153" w:rsidP="00895153">
      <w:pPr>
        <w:pStyle w:val="Titre3"/>
        <w:ind w:firstLine="708"/>
        <w:rPr>
          <w:lang w:val="en-US"/>
        </w:rPr>
      </w:pPr>
      <w:bookmarkStart w:id="46" w:name="_Toc38893316"/>
      <w:r>
        <w:rPr>
          <w:lang w:val="en-US"/>
        </w:rPr>
        <w:t>VIII.3. Calculation of the limit pressure P</w:t>
      </w:r>
      <w:r w:rsidRPr="00895153">
        <w:rPr>
          <w:vertAlign w:val="subscript"/>
          <w:lang w:val="en-US"/>
        </w:rPr>
        <w:t>l</w:t>
      </w:r>
      <w:bookmarkEnd w:id="46"/>
    </w:p>
    <w:p w14:paraId="4F334B49" w14:textId="77777777" w:rsidR="004921CB" w:rsidRDefault="006E528B">
      <w:pPr>
        <w:rPr>
          <w:lang w:val="en-US"/>
        </w:rPr>
      </w:pPr>
      <w:r>
        <w:rPr>
          <w:lang w:val="en-US"/>
        </w:rPr>
        <w:t xml:space="preserve">The Volume limit is calculated </w:t>
      </w:r>
      <w:proofErr w:type="gramStart"/>
      <w:r>
        <w:rPr>
          <w:lang w:val="en-US"/>
        </w:rPr>
        <w:t>with :</w:t>
      </w:r>
      <w:proofErr w:type="gramEnd"/>
      <w:r>
        <w:rPr>
          <w:lang w:val="en-US"/>
        </w:rPr>
        <w:t xml:space="preserve"> </w:t>
      </w:r>
    </w:p>
    <w:p w14:paraId="6CD624DD" w14:textId="68599197" w:rsidR="006E528B" w:rsidRDefault="006E528B" w:rsidP="004921CB">
      <w:pPr>
        <w:jc w:val="center"/>
        <w:rPr>
          <w:vertAlign w:val="subscript"/>
          <w:lang w:val="en-US"/>
        </w:rPr>
      </w:pPr>
      <w:proofErr w:type="spellStart"/>
      <w:r>
        <w:rPr>
          <w:lang w:val="en-US"/>
        </w:rPr>
        <w:t>V</w:t>
      </w:r>
      <w:r w:rsidRPr="006E528B">
        <w:rPr>
          <w:vertAlign w:val="subscript"/>
          <w:lang w:val="en-US"/>
        </w:rPr>
        <w:t>l</w:t>
      </w:r>
      <w:proofErr w:type="spellEnd"/>
      <w:r>
        <w:rPr>
          <w:vertAlign w:val="subscript"/>
          <w:lang w:val="en-US"/>
        </w:rPr>
        <w:t xml:space="preserve"> </w:t>
      </w:r>
      <w:r>
        <w:rPr>
          <w:lang w:val="en-US"/>
        </w:rPr>
        <w:t xml:space="preserve">= </w:t>
      </w:r>
      <w:proofErr w:type="spellStart"/>
      <w:r>
        <w:rPr>
          <w:lang w:val="en-US"/>
        </w:rPr>
        <w:t>V</w:t>
      </w:r>
      <w:r w:rsidRPr="006E528B">
        <w:rPr>
          <w:vertAlign w:val="subscript"/>
          <w:lang w:val="en-US"/>
        </w:rPr>
        <w:t>sc</w:t>
      </w:r>
      <w:proofErr w:type="spellEnd"/>
      <w:r>
        <w:rPr>
          <w:lang w:val="en-US"/>
        </w:rPr>
        <w:t xml:space="preserve"> + 2V</w:t>
      </w:r>
      <w:r w:rsidRPr="006E528B">
        <w:rPr>
          <w:vertAlign w:val="subscript"/>
          <w:lang w:val="en-US"/>
        </w:rPr>
        <w:t>1</w:t>
      </w:r>
    </w:p>
    <w:p w14:paraId="480EFEA1" w14:textId="623012EC" w:rsidR="0046667A" w:rsidRDefault="0046667A">
      <w:pPr>
        <w:rPr>
          <w:lang w:val="en-US"/>
        </w:rPr>
      </w:pPr>
      <w:r>
        <w:rPr>
          <w:lang w:val="en-US"/>
        </w:rPr>
        <w:t xml:space="preserve">In the standards 2 methods are described to find the limit </w:t>
      </w:r>
      <w:proofErr w:type="gramStart"/>
      <w:r>
        <w:rPr>
          <w:lang w:val="en-US"/>
        </w:rPr>
        <w:t xml:space="preserve">pressure </w:t>
      </w:r>
      <w:r w:rsidR="00B16AC4">
        <w:rPr>
          <w:lang w:val="en-US"/>
        </w:rPr>
        <w:t>:</w:t>
      </w:r>
      <w:proofErr w:type="gramEnd"/>
    </w:p>
    <w:p w14:paraId="6952DF2B" w14:textId="44547A13" w:rsidR="00B16AC4" w:rsidRDefault="0046627D" w:rsidP="00B16AC4">
      <w:pPr>
        <w:pStyle w:val="Paragraphedeliste"/>
        <w:numPr>
          <w:ilvl w:val="0"/>
          <w:numId w:val="5"/>
        </w:numPr>
        <w:rPr>
          <w:lang w:val="en-US"/>
        </w:rPr>
      </w:pPr>
      <w:r>
        <w:rPr>
          <w:lang w:val="en-US"/>
        </w:rPr>
        <w:lastRenderedPageBreak/>
        <w:t>Reverse</w:t>
      </w:r>
      <w:r w:rsidR="00A12E3C">
        <w:rPr>
          <w:lang w:val="en-US"/>
        </w:rPr>
        <w:t xml:space="preserve"> curve</w:t>
      </w:r>
      <w:r>
        <w:rPr>
          <w:lang w:val="en-US"/>
        </w:rPr>
        <w:t xml:space="preserve"> method</w:t>
      </w:r>
    </w:p>
    <w:p w14:paraId="21262B5E" w14:textId="51121D5C" w:rsidR="00B16AC4" w:rsidRDefault="0046627D" w:rsidP="00B16AC4">
      <w:pPr>
        <w:pStyle w:val="Paragraphedeliste"/>
        <w:numPr>
          <w:ilvl w:val="0"/>
          <w:numId w:val="5"/>
        </w:numPr>
        <w:rPr>
          <w:lang w:val="en-US"/>
        </w:rPr>
      </w:pPr>
      <w:r>
        <w:rPr>
          <w:lang w:val="en-US"/>
        </w:rPr>
        <w:t>Hyperbolic</w:t>
      </w:r>
      <w:r w:rsidR="00B16AC4">
        <w:rPr>
          <w:lang w:val="en-US"/>
        </w:rPr>
        <w:t xml:space="preserve"> extrapolation </w:t>
      </w:r>
      <w:r>
        <w:rPr>
          <w:lang w:val="en-US"/>
        </w:rPr>
        <w:t>method</w:t>
      </w:r>
    </w:p>
    <w:p w14:paraId="4774B054" w14:textId="7FA69991" w:rsidR="00B16AC4" w:rsidRDefault="00B16AC4" w:rsidP="00B16AC4">
      <w:pPr>
        <w:rPr>
          <w:lang w:val="en-US"/>
        </w:rPr>
      </w:pPr>
      <w:r>
        <w:rPr>
          <w:lang w:val="en-US"/>
        </w:rPr>
        <w:t>The limit pressure is the lowest of the 2 values calculated with the 2 methods</w:t>
      </w:r>
      <w:r w:rsidR="00343FF9">
        <w:rPr>
          <w:lang w:val="en-US"/>
        </w:rPr>
        <w:t xml:space="preserve">. </w:t>
      </w:r>
    </w:p>
    <w:p w14:paraId="355E531A" w14:textId="0BC253A3" w:rsidR="00343FF9" w:rsidRPr="00A12E3C" w:rsidRDefault="0046627D" w:rsidP="00B16AC4">
      <w:pPr>
        <w:rPr>
          <w:u w:val="dotted"/>
          <w:lang w:val="en-US"/>
        </w:rPr>
      </w:pPr>
      <w:r>
        <w:rPr>
          <w:u w:val="dotted"/>
          <w:lang w:val="en-US"/>
        </w:rPr>
        <w:t>Reverse</w:t>
      </w:r>
      <w:r w:rsidR="00A12E3C" w:rsidRPr="00A12E3C">
        <w:rPr>
          <w:u w:val="dotted"/>
          <w:lang w:val="en-US"/>
        </w:rPr>
        <w:t xml:space="preserve"> curve</w:t>
      </w:r>
      <w:r>
        <w:rPr>
          <w:u w:val="dotted"/>
          <w:lang w:val="en-US"/>
        </w:rPr>
        <w:t xml:space="preserve"> method</w:t>
      </w:r>
      <w:r w:rsidR="00A12E3C" w:rsidRPr="00A12E3C">
        <w:rPr>
          <w:u w:val="dotted"/>
          <w:lang w:val="en-US"/>
        </w:rPr>
        <w:t>:</w:t>
      </w:r>
    </w:p>
    <w:p w14:paraId="0C306250" w14:textId="4F7E2BD2" w:rsidR="00A12E3C" w:rsidRDefault="00A12E3C" w:rsidP="00B16AC4">
      <w:pPr>
        <w:rPr>
          <w:lang w:val="en-US"/>
        </w:rPr>
      </w:pPr>
      <w:r>
        <w:rPr>
          <w:lang w:val="en-US"/>
        </w:rPr>
        <w:t>From the point (P</w:t>
      </w:r>
      <w:proofErr w:type="gramStart"/>
      <w:r>
        <w:rPr>
          <w:lang w:val="en-US"/>
        </w:rPr>
        <w:t>2,V</w:t>
      </w:r>
      <w:proofErr w:type="gramEnd"/>
      <w:r>
        <w:rPr>
          <w:lang w:val="en-US"/>
        </w:rPr>
        <w:t xml:space="preserve">2) until the last point of the corrected </w:t>
      </w:r>
      <w:proofErr w:type="spellStart"/>
      <w:r>
        <w:rPr>
          <w:lang w:val="en-US"/>
        </w:rPr>
        <w:t>pressuremetric</w:t>
      </w:r>
      <w:proofErr w:type="spellEnd"/>
      <w:r>
        <w:rPr>
          <w:lang w:val="en-US"/>
        </w:rPr>
        <w:t xml:space="preserve"> curve we create a new dataset: </w:t>
      </w:r>
    </w:p>
    <w:p w14:paraId="3663E511" w14:textId="58773E25" w:rsidR="00A12E3C" w:rsidRDefault="00A12E3C" w:rsidP="00A12E3C">
      <w:pPr>
        <w:pStyle w:val="Paragraphedeliste"/>
        <w:numPr>
          <w:ilvl w:val="0"/>
          <w:numId w:val="5"/>
        </w:numPr>
        <w:rPr>
          <w:lang w:val="en-US"/>
        </w:rPr>
      </w:pPr>
      <w:r>
        <w:rPr>
          <w:lang w:val="en-US"/>
        </w:rPr>
        <w:t xml:space="preserve">We take the opposite of the volume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 xml:space="preserve">V corrected x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m:t>
            </m:r>
          </m:den>
        </m:f>
      </m:oMath>
    </w:p>
    <w:p w14:paraId="6D6A162E" w14:textId="4E4110B7" w:rsidR="00A12E3C" w:rsidRPr="00A12E3C" w:rsidRDefault="00A12E3C" w:rsidP="00A12E3C">
      <w:pPr>
        <w:pStyle w:val="Paragraphedeliste"/>
        <w:numPr>
          <w:ilvl w:val="0"/>
          <w:numId w:val="5"/>
        </w:numPr>
        <w:rPr>
          <w:lang w:val="en-US"/>
        </w:rPr>
      </w:pPr>
      <w:r>
        <w:rPr>
          <w:lang w:val="en-US"/>
        </w:rPr>
        <w:t>Pressure x 10</w:t>
      </w:r>
      <w:r w:rsidRPr="00A12E3C">
        <w:rPr>
          <w:vertAlign w:val="superscript"/>
          <w:lang w:val="en-US"/>
        </w:rPr>
        <w:t>-3</w:t>
      </w:r>
    </w:p>
    <w:p w14:paraId="1947EE03" w14:textId="4EC88272" w:rsidR="00A12E3C" w:rsidRDefault="00A12E3C" w:rsidP="00A12E3C">
      <w:pPr>
        <w:rPr>
          <w:lang w:val="en-US"/>
        </w:rPr>
      </w:pPr>
      <w:r>
        <w:rPr>
          <w:lang w:val="en-US"/>
        </w:rPr>
        <w:t xml:space="preserve">Then we plot the curve and we </w:t>
      </w:r>
      <w:r w:rsidR="000E2E4F">
        <w:rPr>
          <w:lang w:val="en-US"/>
        </w:rPr>
        <w:t>plot</w:t>
      </w:r>
      <w:r>
        <w:rPr>
          <w:lang w:val="en-US"/>
        </w:rPr>
        <w:t xml:space="preserve"> the best fitting model that is of the form y = Ax +B</w:t>
      </w:r>
    </w:p>
    <w:p w14:paraId="3B22F8CA" w14:textId="77777777" w:rsidR="00A12E3C" w:rsidRDefault="00A12E3C" w:rsidP="00A12E3C">
      <w:pPr>
        <w:keepNext/>
      </w:pPr>
      <w:r>
        <w:rPr>
          <w:noProof/>
        </w:rPr>
        <w:drawing>
          <wp:inline distT="0" distB="0" distL="0" distR="0" wp14:anchorId="3E27FA32" wp14:editId="38D56D4E">
            <wp:extent cx="5940425" cy="3747135"/>
            <wp:effectExtent l="0" t="0" r="3175" b="5715"/>
            <wp:docPr id="30" name="Graphique 30">
              <a:extLst xmlns:a="http://schemas.openxmlformats.org/drawingml/2006/main">
                <a:ext uri="{FF2B5EF4-FFF2-40B4-BE49-F238E27FC236}">
                  <a16:creationId xmlns:a16="http://schemas.microsoft.com/office/drawing/2014/main" id="{2CC1786E-B08B-4D19-9CCE-7E1CAE284F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D1DF84C" w14:textId="1BA3B7FF" w:rsidR="00A12E3C" w:rsidRDefault="00A12E3C" w:rsidP="00A12E3C">
      <w:pPr>
        <w:pStyle w:val="Lgende"/>
        <w:rPr>
          <w:lang w:val="en-US"/>
        </w:rPr>
      </w:pPr>
      <w:bookmarkStart w:id="47" w:name="_Toc38893334"/>
      <w:r w:rsidRPr="00A12E3C">
        <w:rPr>
          <w:lang w:val="en-US"/>
        </w:rPr>
        <w:t xml:space="preserve">Figure </w:t>
      </w:r>
      <w:r>
        <w:fldChar w:fldCharType="begin"/>
      </w:r>
      <w:r w:rsidRPr="00A12E3C">
        <w:rPr>
          <w:lang w:val="en-US"/>
        </w:rPr>
        <w:instrText xml:space="preserve"> SEQ Figure \* ARABIC </w:instrText>
      </w:r>
      <w:r>
        <w:fldChar w:fldCharType="separate"/>
      </w:r>
      <w:r w:rsidR="00211AA8">
        <w:rPr>
          <w:noProof/>
          <w:lang w:val="en-US"/>
        </w:rPr>
        <w:t>13</w:t>
      </w:r>
      <w:r>
        <w:fldChar w:fldCharType="end"/>
      </w:r>
      <w:r w:rsidRPr="00A12E3C">
        <w:rPr>
          <w:lang w:val="en-US"/>
        </w:rPr>
        <w:t>: Example of graph for the reverse curve method</w:t>
      </w:r>
      <w:bookmarkEnd w:id="47"/>
    </w:p>
    <w:p w14:paraId="06D54DFE" w14:textId="371FF18A" w:rsidR="00A12E3C" w:rsidRDefault="00A12E3C" w:rsidP="00A12E3C">
      <w:pPr>
        <w:rPr>
          <w:vertAlign w:val="subscript"/>
          <w:lang w:val="en-US"/>
        </w:rPr>
      </w:pPr>
      <w:r>
        <w:rPr>
          <w:lang w:val="en-US"/>
        </w:rPr>
        <w:t xml:space="preserve">Thanks to the coefficients A and B we calculate the value of </w:t>
      </w:r>
      <w:proofErr w:type="spellStart"/>
      <w:r>
        <w:rPr>
          <w:lang w:val="en-US"/>
        </w:rPr>
        <w:t>P</w:t>
      </w:r>
      <w:r w:rsidRPr="00A12E3C">
        <w:rPr>
          <w:vertAlign w:val="subscript"/>
          <w:lang w:val="en-US"/>
        </w:rPr>
        <w:t>li</w:t>
      </w:r>
      <w:proofErr w:type="spellEnd"/>
    </w:p>
    <w:p w14:paraId="5F821485" w14:textId="5F0D1C40" w:rsidR="00A12E3C" w:rsidRPr="0046627D" w:rsidRDefault="00BA2CE3" w:rsidP="00A12E3C">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li</m:t>
              </m:r>
            </m:sub>
          </m:sSub>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B</m:t>
              </m:r>
            </m:num>
            <m:den>
              <m:r>
                <w:rPr>
                  <w:rFonts w:ascii="Cambria Math" w:hAnsi="Cambria Math"/>
                  <w:lang w:val="en-US"/>
                </w:rPr>
                <m:t>A</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r>
                    <w:rPr>
                      <w:rFonts w:ascii="Cambria Math" w:hAnsi="Cambria Math"/>
                      <w:lang w:val="en-US"/>
                    </w:rPr>
                    <m:t>A(</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sc</m:t>
                      </m:r>
                    </m:sub>
                  </m:sSub>
                  <m:r>
                    <w:rPr>
                      <w:rFonts w:ascii="Cambria Math" w:hAnsi="Cambria Math"/>
                      <w:lang w:val="en-US"/>
                    </w:rPr>
                    <m:t>+2</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m:t>
                      </m:r>
                    </m:sub>
                  </m:sSub>
                  <m:r>
                    <w:rPr>
                      <w:rFonts w:ascii="Cambria Math" w:hAnsi="Cambria Math"/>
                      <w:lang w:val="en-US"/>
                    </w:rPr>
                    <m:t>)</m:t>
                  </m:r>
                </m:e>
              </m:d>
            </m:den>
          </m:f>
        </m:oMath>
      </m:oMathPara>
    </w:p>
    <w:p w14:paraId="150199A5" w14:textId="09B3C2BA" w:rsidR="0046627D" w:rsidRDefault="0046627D" w:rsidP="00A12E3C">
      <w:pPr>
        <w:rPr>
          <w:lang w:val="en-US"/>
        </w:rPr>
      </w:pPr>
      <w:r>
        <w:rPr>
          <w:lang w:val="en-US"/>
        </w:rPr>
        <w:t>With:</w:t>
      </w:r>
    </w:p>
    <w:p w14:paraId="50421630" w14:textId="7893F14F" w:rsidR="0046627D" w:rsidRDefault="0046627D" w:rsidP="00A12E3C">
      <w:pPr>
        <w:rPr>
          <w:lang w:val="en-US"/>
        </w:rPr>
      </w:pPr>
      <w:proofErr w:type="gramStart"/>
      <w:r>
        <w:rPr>
          <w:lang w:val="en-US"/>
        </w:rPr>
        <w:t>A :</w:t>
      </w:r>
      <w:proofErr w:type="gramEnd"/>
      <w:r>
        <w:rPr>
          <w:lang w:val="en-US"/>
        </w:rPr>
        <w:t xml:space="preserve"> Slope of the linear function V</w:t>
      </w:r>
      <w:r w:rsidRPr="0046627D">
        <w:rPr>
          <w:vertAlign w:val="superscript"/>
          <w:lang w:val="en-US"/>
        </w:rPr>
        <w:t>-1</w:t>
      </w:r>
      <w:r>
        <w:rPr>
          <w:lang w:val="en-US"/>
        </w:rPr>
        <w:t xml:space="preserve"> = f(p)</w:t>
      </w:r>
      <w:r>
        <w:rPr>
          <w:lang w:val="en-US"/>
        </w:rPr>
        <w:br/>
        <w:t>B : Y-intercept of the linear function V</w:t>
      </w:r>
      <w:r w:rsidRPr="0046627D">
        <w:rPr>
          <w:vertAlign w:val="superscript"/>
          <w:lang w:val="en-US"/>
        </w:rPr>
        <w:t>-1</w:t>
      </w:r>
      <w:r>
        <w:rPr>
          <w:lang w:val="en-US"/>
        </w:rPr>
        <w:t xml:space="preserve"> = f(p)</w:t>
      </w:r>
    </w:p>
    <w:p w14:paraId="5E9D6805" w14:textId="1CA3BA1A" w:rsidR="0046627D" w:rsidRDefault="0046627D" w:rsidP="00A12E3C">
      <w:pPr>
        <w:rPr>
          <w:u w:val="dotted"/>
          <w:lang w:val="en-US"/>
        </w:rPr>
      </w:pPr>
      <w:r w:rsidRPr="0046627D">
        <w:rPr>
          <w:u w:val="dotted"/>
          <w:lang w:val="en-US"/>
        </w:rPr>
        <w:t>Hyperbolic extrapolation method</w:t>
      </w:r>
    </w:p>
    <w:p w14:paraId="50274080" w14:textId="1C601232" w:rsidR="0046627D" w:rsidRDefault="0046627D" w:rsidP="00A12E3C">
      <w:pPr>
        <w:rPr>
          <w:lang w:val="en-US"/>
        </w:rPr>
      </w:pPr>
      <w:r w:rsidRPr="0046627D">
        <w:rPr>
          <w:lang w:val="en-US"/>
        </w:rPr>
        <w:t>From the point following the point (P</w:t>
      </w:r>
      <w:r w:rsidRPr="0046627D">
        <w:rPr>
          <w:vertAlign w:val="subscript"/>
          <w:lang w:val="en-US"/>
        </w:rPr>
        <w:t>E</w:t>
      </w:r>
      <w:r w:rsidRPr="0046627D">
        <w:rPr>
          <w:lang w:val="en-US"/>
        </w:rPr>
        <w:t>, V</w:t>
      </w:r>
      <w:r w:rsidRPr="0046627D">
        <w:rPr>
          <w:vertAlign w:val="subscript"/>
          <w:lang w:val="en-US"/>
        </w:rPr>
        <w:t>E</w:t>
      </w:r>
      <w:r w:rsidRPr="0046627D">
        <w:rPr>
          <w:lang w:val="en-US"/>
        </w:rPr>
        <w:t>)</w:t>
      </w:r>
      <w:r>
        <w:rPr>
          <w:lang w:val="en-US"/>
        </w:rPr>
        <w:t xml:space="preserve"> with two parameters that we call X and Y.</w:t>
      </w:r>
    </w:p>
    <w:p w14:paraId="2CA6C96E" w14:textId="632256BD" w:rsidR="0046627D" w:rsidRDefault="0046627D" w:rsidP="0046627D">
      <w:pPr>
        <w:pStyle w:val="Paragraphedeliste"/>
        <w:numPr>
          <w:ilvl w:val="0"/>
          <w:numId w:val="5"/>
        </w:numPr>
        <w:rPr>
          <w:lang w:val="en-US"/>
        </w:rPr>
      </w:pPr>
      <w:r>
        <w:rPr>
          <w:lang w:val="en-US"/>
        </w:rPr>
        <w:t xml:space="preserve">X = </w:t>
      </w: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 xml:space="preserve">(Vcorrected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e>
              <m:sup>
                <m:r>
                  <w:rPr>
                    <w:rFonts w:ascii="Cambria Math" w:hAnsi="Cambria Math"/>
                    <w:lang w:val="en-US"/>
                  </w:rPr>
                  <m:t>2</m:t>
                </m:r>
              </m:sup>
            </m:sSup>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 xml:space="preserve">(VE.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e>
              <m:sup>
                <m:r>
                  <w:rPr>
                    <w:rFonts w:ascii="Cambria Math" w:hAnsi="Cambria Math"/>
                    <w:lang w:val="en-US"/>
                  </w:rPr>
                  <m:t>2</m:t>
                </m:r>
              </m:sup>
            </m:sSup>
          </m:num>
          <m:den>
            <m:r>
              <w:rPr>
                <w:rFonts w:ascii="Cambria Math" w:hAnsi="Cambria Math"/>
                <w:lang w:val="en-US"/>
              </w:rPr>
              <m:t xml:space="preserve">Pcorrected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  PE.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den>
        </m:f>
      </m:oMath>
    </w:p>
    <w:p w14:paraId="376687CC" w14:textId="77777777" w:rsidR="000E2E4F" w:rsidRDefault="000E2E4F" w:rsidP="000E2E4F">
      <w:pPr>
        <w:pStyle w:val="Paragraphedeliste"/>
        <w:rPr>
          <w:lang w:val="en-US"/>
        </w:rPr>
      </w:pPr>
    </w:p>
    <w:p w14:paraId="0A41AF72" w14:textId="09B4D4BF" w:rsidR="000E2E4F" w:rsidRPr="00231D0E" w:rsidRDefault="000E2E4F" w:rsidP="0046627D">
      <w:pPr>
        <w:pStyle w:val="Paragraphedeliste"/>
        <w:numPr>
          <w:ilvl w:val="0"/>
          <w:numId w:val="5"/>
        </w:numPr>
      </w:pPr>
      <w:r w:rsidRPr="00231D0E">
        <w:t xml:space="preserve">Y = </w:t>
      </w: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m:t>
                </m:r>
                <m:r>
                  <w:rPr>
                    <w:rFonts w:ascii="Cambria Math" w:hAnsi="Cambria Math"/>
                    <w:lang w:val="en-US"/>
                  </w:rPr>
                  <m:t>Pcorrected</m:t>
                </m:r>
                <m:r>
                  <w:rPr>
                    <w:rFonts w:ascii="Cambria Math" w:hAnsi="Cambria Math"/>
                  </w:rPr>
                  <m:t xml:space="preserve"> .  </m:t>
                </m:r>
                <m:sSup>
                  <m:sSupPr>
                    <m:ctrlPr>
                      <w:rPr>
                        <w:rFonts w:ascii="Cambria Math" w:hAnsi="Cambria Math"/>
                        <w:i/>
                        <w:lang w:val="en-US"/>
                      </w:rPr>
                    </m:ctrlPr>
                  </m:sSupPr>
                  <m:e>
                    <m:r>
                      <w:rPr>
                        <w:rFonts w:ascii="Cambria Math" w:hAnsi="Cambria Math"/>
                      </w:rPr>
                      <m:t>10</m:t>
                    </m:r>
                  </m:e>
                  <m:sup>
                    <m:r>
                      <w:rPr>
                        <w:rFonts w:ascii="Cambria Math" w:hAnsi="Cambria Math"/>
                      </w:rPr>
                      <m:t>-3</m:t>
                    </m:r>
                  </m:sup>
                </m:sSup>
                <m:r>
                  <w:rPr>
                    <w:rFonts w:ascii="Cambria Math" w:hAnsi="Cambria Math"/>
                  </w:rPr>
                  <m:t>) .  (</m:t>
                </m:r>
                <m:r>
                  <w:rPr>
                    <w:rFonts w:ascii="Cambria Math" w:hAnsi="Cambria Math"/>
                    <w:lang w:val="en-US"/>
                  </w:rPr>
                  <m:t>Vcorrected</m:t>
                </m:r>
                <m:r>
                  <w:rPr>
                    <w:rFonts w:ascii="Cambria Math" w:hAnsi="Cambria Math"/>
                  </w:rPr>
                  <m:t xml:space="preserve"> .  </m:t>
                </m:r>
                <m:sSup>
                  <m:sSupPr>
                    <m:ctrlPr>
                      <w:rPr>
                        <w:rFonts w:ascii="Cambria Math" w:hAnsi="Cambria Math"/>
                        <w:i/>
                        <w:lang w:val="en-US"/>
                      </w:rPr>
                    </m:ctrlPr>
                  </m:sSupPr>
                  <m:e>
                    <m:r>
                      <w:rPr>
                        <w:rFonts w:ascii="Cambria Math" w:hAnsi="Cambria Math"/>
                      </w:rPr>
                      <m:t>10</m:t>
                    </m:r>
                  </m:e>
                  <m:sup>
                    <m:r>
                      <w:rPr>
                        <w:rFonts w:ascii="Cambria Math" w:hAnsi="Cambria Math"/>
                      </w:rPr>
                      <m:t>-3</m:t>
                    </m:r>
                  </m:sup>
                </m:sSup>
                <m:r>
                  <w:rPr>
                    <w:rFonts w:ascii="Cambria Math" w:hAnsi="Cambria Math"/>
                  </w:rPr>
                  <m:t>)</m:t>
                </m:r>
              </m:e>
              <m:sup>
                <m:r>
                  <w:rPr>
                    <w:rFonts w:ascii="Cambria Math" w:hAnsi="Cambria Math"/>
                  </w:rPr>
                  <m:t>2</m:t>
                </m:r>
              </m:sup>
            </m:sSup>
            <m:r>
              <w:rPr>
                <w:rFonts w:ascii="Cambria Math" w:hAnsi="Cambria Math"/>
              </w:rPr>
              <m:t>) -(</m:t>
            </m:r>
            <m:d>
              <m:dPr>
                <m:ctrlPr>
                  <w:rPr>
                    <w:rFonts w:ascii="Cambria Math" w:hAnsi="Cambria Math"/>
                    <w:i/>
                    <w:lang w:val="en-US"/>
                  </w:rPr>
                </m:ctrlPr>
              </m:dPr>
              <m:e>
                <m:r>
                  <w:rPr>
                    <w:rFonts w:ascii="Cambria Math" w:hAnsi="Cambria Math"/>
                    <w:lang w:val="en-US"/>
                  </w:rPr>
                  <m:t>PE</m:t>
                </m:r>
                <m:r>
                  <w:rPr>
                    <w:rFonts w:ascii="Cambria Math" w:hAnsi="Cambria Math"/>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-3</m:t>
                    </m:r>
                  </m:sup>
                </m:sSup>
              </m:e>
            </m:d>
            <m:r>
              <w:rPr>
                <w:rFonts w:ascii="Cambria Math" w:hAnsi="Cambria Math"/>
              </w:rPr>
              <m:t xml:space="preserve"> .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VE</m:t>
                    </m:r>
                    <m:r>
                      <w:rPr>
                        <w:rFonts w:ascii="Cambria Math" w:hAnsi="Cambria Math"/>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num>
          <m:den>
            <m:r>
              <w:rPr>
                <w:rFonts w:ascii="Cambria Math" w:hAnsi="Cambria Math"/>
                <w:lang w:val="en-US"/>
              </w:rPr>
              <m:t>Pcorrected</m:t>
            </m:r>
            <m:r>
              <w:rPr>
                <w:rFonts w:ascii="Cambria Math" w:hAnsi="Cambria Math"/>
              </w:rPr>
              <m:t xml:space="preserve"> .  </m:t>
            </m:r>
            <m:sSup>
              <m:sSupPr>
                <m:ctrlPr>
                  <w:rPr>
                    <w:rFonts w:ascii="Cambria Math" w:hAnsi="Cambria Math"/>
                    <w:i/>
                    <w:lang w:val="en-US"/>
                  </w:rPr>
                </m:ctrlPr>
              </m:sSupPr>
              <m:e>
                <m:r>
                  <w:rPr>
                    <w:rFonts w:ascii="Cambria Math" w:hAnsi="Cambria Math"/>
                  </w:rPr>
                  <m:t>10</m:t>
                </m:r>
              </m:e>
              <m:sup>
                <m:r>
                  <w:rPr>
                    <w:rFonts w:ascii="Cambria Math" w:hAnsi="Cambria Math"/>
                  </w:rPr>
                  <m:t>-3</m:t>
                </m:r>
              </m:sup>
            </m:sSup>
            <m:r>
              <w:rPr>
                <w:rFonts w:ascii="Cambria Math" w:hAnsi="Cambria Math"/>
              </w:rPr>
              <m:t xml:space="preserve"> -  </m:t>
            </m:r>
            <m:r>
              <w:rPr>
                <w:rFonts w:ascii="Cambria Math" w:hAnsi="Cambria Math"/>
                <w:lang w:val="en-US"/>
              </w:rPr>
              <m:t>PE</m:t>
            </m:r>
            <m:r>
              <w:rPr>
                <w:rFonts w:ascii="Cambria Math" w:hAnsi="Cambria Math"/>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-3</m:t>
                </m:r>
              </m:sup>
            </m:sSup>
          </m:den>
        </m:f>
      </m:oMath>
    </w:p>
    <w:p w14:paraId="6531C118" w14:textId="77777777" w:rsidR="000E2E4F" w:rsidRPr="00231D0E" w:rsidRDefault="000E2E4F" w:rsidP="000E2E4F">
      <w:pPr>
        <w:pStyle w:val="Paragraphedeliste"/>
      </w:pPr>
    </w:p>
    <w:p w14:paraId="441EA72D" w14:textId="680A2DDD" w:rsidR="000E2E4F" w:rsidRPr="000E2E4F" w:rsidRDefault="000E2E4F" w:rsidP="000E2E4F">
      <w:pPr>
        <w:rPr>
          <w:lang w:val="en-US"/>
        </w:rPr>
      </w:pPr>
      <w:r>
        <w:rPr>
          <w:lang w:val="en-US"/>
        </w:rPr>
        <w:t xml:space="preserve">Then we plot X = f(Y) as shown in the flowing graph and we plot the best fitting model that is of the form y = </w:t>
      </w:r>
      <w:proofErr w:type="spellStart"/>
      <w:r>
        <w:rPr>
          <w:lang w:val="en-US"/>
        </w:rPr>
        <w:t>Cx</w:t>
      </w:r>
      <w:proofErr w:type="spellEnd"/>
      <w:r>
        <w:rPr>
          <w:lang w:val="en-US"/>
        </w:rPr>
        <w:t xml:space="preserve"> +D</w:t>
      </w:r>
    </w:p>
    <w:p w14:paraId="79524BC5" w14:textId="1D64EE82" w:rsidR="000E2E4F" w:rsidRDefault="000E2E4F" w:rsidP="000E2E4F">
      <w:pPr>
        <w:rPr>
          <w:lang w:val="en-US"/>
        </w:rPr>
      </w:pPr>
      <w:r>
        <w:rPr>
          <w:lang w:val="en-US"/>
        </w:rPr>
        <w:t xml:space="preserve">: </w:t>
      </w:r>
    </w:p>
    <w:p w14:paraId="04E45379" w14:textId="77777777" w:rsidR="000E2E4F" w:rsidRDefault="000E2E4F" w:rsidP="000E2E4F">
      <w:pPr>
        <w:keepNext/>
      </w:pPr>
      <w:r>
        <w:rPr>
          <w:noProof/>
        </w:rPr>
        <w:drawing>
          <wp:inline distT="0" distB="0" distL="0" distR="0" wp14:anchorId="7C506B98" wp14:editId="26A157D5">
            <wp:extent cx="5940425" cy="3789045"/>
            <wp:effectExtent l="0" t="0" r="3175" b="1905"/>
            <wp:docPr id="31" name="Graphique 31">
              <a:extLst xmlns:a="http://schemas.openxmlformats.org/drawingml/2006/main">
                <a:ext uri="{FF2B5EF4-FFF2-40B4-BE49-F238E27FC236}">
                  <a16:creationId xmlns:a16="http://schemas.microsoft.com/office/drawing/2014/main" id="{D7451DC2-2449-44C8-8194-A10C069F22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336B76B" w14:textId="54B48DCB" w:rsidR="000E2E4F" w:rsidRPr="000E2E4F" w:rsidRDefault="000E2E4F" w:rsidP="000E2E4F">
      <w:pPr>
        <w:pStyle w:val="Lgende"/>
        <w:rPr>
          <w:lang w:val="en-US"/>
        </w:rPr>
      </w:pPr>
      <w:bookmarkStart w:id="48" w:name="_Toc38893335"/>
      <w:r w:rsidRPr="000E2E4F">
        <w:rPr>
          <w:lang w:val="en-US"/>
        </w:rPr>
        <w:t xml:space="preserve">Figure </w:t>
      </w:r>
      <w:r>
        <w:fldChar w:fldCharType="begin"/>
      </w:r>
      <w:r w:rsidRPr="000E2E4F">
        <w:rPr>
          <w:lang w:val="en-US"/>
        </w:rPr>
        <w:instrText xml:space="preserve"> SEQ Figure \* ARABIC </w:instrText>
      </w:r>
      <w:r>
        <w:fldChar w:fldCharType="separate"/>
      </w:r>
      <w:r w:rsidR="00211AA8">
        <w:rPr>
          <w:noProof/>
          <w:lang w:val="en-US"/>
        </w:rPr>
        <w:t>14</w:t>
      </w:r>
      <w:r>
        <w:fldChar w:fldCharType="end"/>
      </w:r>
      <w:r w:rsidRPr="000E2E4F">
        <w:rPr>
          <w:lang w:val="en-US"/>
        </w:rPr>
        <w:t>: Example of graph for the hyperbolic extrapolation method</w:t>
      </w:r>
      <w:bookmarkEnd w:id="48"/>
    </w:p>
    <w:p w14:paraId="28260A9C" w14:textId="4B130FC8" w:rsidR="000E2E4F" w:rsidRPr="000E2E4F" w:rsidRDefault="000E2E4F" w:rsidP="000E2E4F">
      <w:pPr>
        <w:rPr>
          <w:lang w:val="en-US"/>
        </w:rPr>
      </w:pPr>
      <w:r w:rsidRPr="000E2E4F">
        <w:rPr>
          <w:lang w:val="en-US"/>
        </w:rPr>
        <w:t>We need</w:t>
      </w:r>
      <w:r w:rsidR="00CA4901">
        <w:rPr>
          <w:lang w:val="en-US"/>
        </w:rPr>
        <w:t xml:space="preserve"> the coefficients</w:t>
      </w:r>
      <w:r w:rsidRPr="000E2E4F">
        <w:rPr>
          <w:lang w:val="en-US"/>
        </w:rPr>
        <w:t xml:space="preserve"> C and</w:t>
      </w:r>
      <w:r>
        <w:rPr>
          <w:lang w:val="en-US"/>
        </w:rPr>
        <w:t xml:space="preserve"> D to calculate the </w:t>
      </w:r>
      <w:proofErr w:type="spellStart"/>
      <w:r>
        <w:rPr>
          <w:lang w:val="en-US"/>
        </w:rPr>
        <w:t>P</w:t>
      </w:r>
      <w:r w:rsidRPr="000E2E4F">
        <w:rPr>
          <w:vertAlign w:val="subscript"/>
          <w:lang w:val="en-US"/>
        </w:rPr>
        <w:t>lh</w:t>
      </w:r>
      <w:proofErr w:type="spellEnd"/>
      <w:r w:rsidR="00CA4901">
        <w:rPr>
          <w:vertAlign w:val="subscript"/>
          <w:lang w:val="en-US"/>
        </w:rPr>
        <w:t xml:space="preserve"> </w:t>
      </w:r>
    </w:p>
    <w:p w14:paraId="0F7D61B0" w14:textId="10043B56" w:rsidR="006179D9" w:rsidRPr="0046627D" w:rsidRDefault="00BA2CE3" w:rsidP="006179D9">
      <w:pPr>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lh</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 xml:space="preserve">((PEcorrected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  (VEcorrected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e>
                <m:sup>
                  <m:r>
                    <w:rPr>
                      <w:rFonts w:ascii="Cambria Math" w:hAnsi="Cambria Math"/>
                      <w:lang w:val="en-US"/>
                    </w:rPr>
                    <m:t>2</m:t>
                  </m:r>
                </m:sup>
              </m:sSup>
              <m:r>
                <w:rPr>
                  <w:rFonts w:ascii="Cambria Math" w:hAnsi="Cambria Math"/>
                  <w:lang w:val="en-US"/>
                </w:rPr>
                <m:t>) -D+C .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e>
              </m:d>
              <m:r>
                <w:rPr>
                  <w:rFonts w:ascii="Cambria Math" w:hAnsi="Cambria Math"/>
                  <w:lang w:val="en-US"/>
                </w:rPr>
                <m:t xml:space="preserve">²-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 xml:space="preserve">VE.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e>
                  </m:d>
                </m:e>
                <m:sup>
                  <m:r>
                    <w:rPr>
                      <w:rFonts w:ascii="Cambria Math" w:hAnsi="Cambria Math"/>
                      <w:lang w:val="en-US"/>
                    </w:rPr>
                    <m:t>2</m:t>
                  </m:r>
                </m:sup>
              </m:sSup>
              <m:r>
                <w:rPr>
                  <w:rFonts w:ascii="Cambria Math" w:hAnsi="Cambria Math"/>
                  <w:lang w:val="en-US"/>
                </w:rPr>
                <m:t>)</m:t>
              </m:r>
            </m:num>
            <m:den>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m:t>
                          </m:r>
                        </m:sub>
                      </m:sSub>
                      <m:r>
                        <w:rPr>
                          <w:rFonts w:ascii="Cambria Math" w:hAnsi="Cambria Math"/>
                          <w:lang w:val="en-US"/>
                        </w:rPr>
                        <m:t xml:space="preserve"> .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e>
                  </m:d>
                </m:e>
                <m:sup>
                  <m:r>
                    <w:rPr>
                      <w:rFonts w:ascii="Cambria Math" w:hAnsi="Cambria Math"/>
                      <w:lang w:val="en-US"/>
                    </w:rPr>
                    <m:t>2</m:t>
                  </m:r>
                </m:sup>
              </m:sSup>
              <m:r>
                <w:rPr>
                  <w:rFonts w:ascii="Cambria Math" w:hAnsi="Cambria Math"/>
                  <w:lang w:val="en-US"/>
                </w:rPr>
                <m:t>-D</m:t>
              </m:r>
            </m:den>
          </m:f>
        </m:oMath>
      </m:oMathPara>
    </w:p>
    <w:p w14:paraId="665C7F55" w14:textId="77777777" w:rsidR="000E2E4F" w:rsidRPr="000E2E4F" w:rsidRDefault="000E2E4F" w:rsidP="000E2E4F">
      <w:pPr>
        <w:rPr>
          <w:lang w:val="en-US"/>
        </w:rPr>
      </w:pPr>
    </w:p>
    <w:p w14:paraId="666D9789" w14:textId="77777777" w:rsidR="000E2E4F" w:rsidRDefault="000E2E4F" w:rsidP="000E2E4F">
      <w:pPr>
        <w:rPr>
          <w:lang w:val="en-US"/>
        </w:rPr>
      </w:pPr>
      <w:r>
        <w:rPr>
          <w:lang w:val="en-US"/>
        </w:rPr>
        <w:t>With:</w:t>
      </w:r>
    </w:p>
    <w:p w14:paraId="155B59E9" w14:textId="46E41348" w:rsidR="000E2E4F" w:rsidRDefault="000E2E4F" w:rsidP="000E2E4F">
      <w:pPr>
        <w:rPr>
          <w:lang w:val="en-US"/>
        </w:rPr>
      </w:pPr>
      <w:proofErr w:type="gramStart"/>
      <w:r>
        <w:rPr>
          <w:lang w:val="en-US"/>
        </w:rPr>
        <w:t>C :</w:t>
      </w:r>
      <w:proofErr w:type="gramEnd"/>
      <w:r>
        <w:rPr>
          <w:lang w:val="en-US"/>
        </w:rPr>
        <w:t xml:space="preserve"> Slope of the linear function X= f(Y)</w:t>
      </w:r>
      <w:r>
        <w:rPr>
          <w:lang w:val="en-US"/>
        </w:rPr>
        <w:br/>
        <w:t>D : Y-intercept of the linear function X= f(Y)</w:t>
      </w:r>
      <w:r>
        <w:rPr>
          <w:lang w:val="en-US"/>
        </w:rPr>
        <w:br/>
      </w:r>
    </w:p>
    <w:p w14:paraId="466E4495" w14:textId="18997F7F" w:rsidR="000E2E4F" w:rsidRDefault="00CA4901" w:rsidP="000E2E4F">
      <w:pPr>
        <w:rPr>
          <w:lang w:val="en-US"/>
        </w:rPr>
      </w:pPr>
      <w:r>
        <w:rPr>
          <w:lang w:val="en-US"/>
        </w:rPr>
        <w:t>The P</w:t>
      </w:r>
      <w:r w:rsidRPr="00CA4901">
        <w:rPr>
          <w:vertAlign w:val="subscript"/>
          <w:lang w:val="en-US"/>
        </w:rPr>
        <w:t>l</w:t>
      </w:r>
      <w:r>
        <w:rPr>
          <w:lang w:val="en-US"/>
        </w:rPr>
        <w:t xml:space="preserve"> in MPa is then the lowest value between </w:t>
      </w:r>
      <w:proofErr w:type="spellStart"/>
      <w:r>
        <w:rPr>
          <w:lang w:val="en-US"/>
        </w:rPr>
        <w:t>P</w:t>
      </w:r>
      <w:r w:rsidRPr="00CA4901">
        <w:rPr>
          <w:vertAlign w:val="subscript"/>
          <w:lang w:val="en-US"/>
        </w:rPr>
        <w:t>li</w:t>
      </w:r>
      <w:proofErr w:type="spellEnd"/>
      <w:r w:rsidRPr="00CA4901">
        <w:rPr>
          <w:vertAlign w:val="subscript"/>
          <w:lang w:val="en-US"/>
        </w:rPr>
        <w:t xml:space="preserve"> </w:t>
      </w:r>
      <w:r>
        <w:rPr>
          <w:lang w:val="en-US"/>
        </w:rPr>
        <w:t xml:space="preserve">and </w:t>
      </w:r>
      <w:proofErr w:type="spellStart"/>
      <w:proofErr w:type="gramStart"/>
      <w:r>
        <w:rPr>
          <w:lang w:val="en-US"/>
        </w:rPr>
        <w:t>P</w:t>
      </w:r>
      <w:r w:rsidRPr="00CA4901">
        <w:rPr>
          <w:vertAlign w:val="subscript"/>
          <w:lang w:val="en-US"/>
        </w:rPr>
        <w:t>lh</w:t>
      </w:r>
      <w:proofErr w:type="spellEnd"/>
      <w:r w:rsidR="003958F5">
        <w:rPr>
          <w:vertAlign w:val="subscript"/>
          <w:lang w:val="en-US"/>
        </w:rPr>
        <w:t xml:space="preserve"> .</w:t>
      </w:r>
      <w:proofErr w:type="gramEnd"/>
      <w:r w:rsidR="003348FA">
        <w:rPr>
          <w:vertAlign w:val="subscript"/>
          <w:lang w:val="en-US"/>
        </w:rPr>
        <w:br/>
      </w:r>
      <w:r w:rsidR="003348FA">
        <w:rPr>
          <w:vertAlign w:val="subscript"/>
          <w:lang w:val="en-US"/>
        </w:rPr>
        <w:br/>
      </w:r>
      <w:r w:rsidR="003348FA">
        <w:rPr>
          <w:lang w:val="en-US"/>
        </w:rPr>
        <w:t xml:space="preserve">It is now possible to find the ratio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l</m:t>
                </m:r>
              </m:sub>
            </m:sSub>
          </m:den>
        </m:f>
      </m:oMath>
      <w:r w:rsidR="003348FA">
        <w:rPr>
          <w:lang w:val="en-US"/>
        </w:rPr>
        <w:t xml:space="preserve"> that can provides good indication on the strength of the soil. </w:t>
      </w:r>
    </w:p>
    <w:p w14:paraId="53BCF8B0" w14:textId="139D51B4" w:rsidR="004D0230" w:rsidRDefault="004D0230" w:rsidP="000E2E4F">
      <w:pPr>
        <w:rPr>
          <w:lang w:val="en-US"/>
        </w:rPr>
      </w:pPr>
    </w:p>
    <w:p w14:paraId="2E717E51" w14:textId="77777777" w:rsidR="004D0230" w:rsidRDefault="004D0230" w:rsidP="000E2E4F">
      <w:pPr>
        <w:rPr>
          <w:lang w:val="en-US"/>
        </w:rPr>
      </w:pPr>
    </w:p>
    <w:p w14:paraId="643E9175" w14:textId="5EBFADE1" w:rsidR="004D0230" w:rsidRDefault="00895153" w:rsidP="00895153">
      <w:pPr>
        <w:pStyle w:val="Titre3"/>
        <w:ind w:firstLine="708"/>
        <w:rPr>
          <w:vertAlign w:val="subscript"/>
          <w:lang w:val="en-US"/>
        </w:rPr>
      </w:pPr>
      <w:bookmarkStart w:id="49" w:name="_Toc38893317"/>
      <w:r>
        <w:rPr>
          <w:lang w:val="en-US"/>
        </w:rPr>
        <w:t xml:space="preserve">VIII.4. </w:t>
      </w:r>
      <w:r w:rsidR="004D0230">
        <w:rPr>
          <w:lang w:val="en-US"/>
        </w:rPr>
        <w:t>Graphic determination</w:t>
      </w:r>
      <w:r w:rsidR="004D0230" w:rsidRPr="004D0230">
        <w:rPr>
          <w:lang w:val="en-US"/>
        </w:rPr>
        <w:t xml:space="preserve"> of the creep pressure </w:t>
      </w:r>
      <w:proofErr w:type="spellStart"/>
      <w:r w:rsidR="004D0230" w:rsidRPr="004D0230">
        <w:rPr>
          <w:lang w:val="en-US"/>
        </w:rPr>
        <w:t>P</w:t>
      </w:r>
      <w:r w:rsidR="004D0230" w:rsidRPr="004D0230">
        <w:rPr>
          <w:vertAlign w:val="subscript"/>
          <w:lang w:val="en-US"/>
        </w:rPr>
        <w:t>f</w:t>
      </w:r>
      <w:bookmarkEnd w:id="49"/>
      <w:proofErr w:type="spellEnd"/>
    </w:p>
    <w:p w14:paraId="204F8652" w14:textId="77777777" w:rsidR="005159AA" w:rsidRDefault="005159AA" w:rsidP="000E2E4F">
      <w:pPr>
        <w:rPr>
          <w:lang w:val="en-US"/>
        </w:rPr>
      </w:pPr>
      <w:r>
        <w:rPr>
          <w:lang w:val="en-US"/>
        </w:rPr>
        <w:t>We have to plot (V60 – V30) = f(Pressure)</w:t>
      </w:r>
    </w:p>
    <w:p w14:paraId="7BEDD527" w14:textId="5A378E00" w:rsidR="005159AA" w:rsidRDefault="005159AA" w:rsidP="000E2E4F">
      <w:pPr>
        <w:rPr>
          <w:lang w:val="en-US"/>
        </w:rPr>
      </w:pPr>
      <w:r>
        <w:rPr>
          <w:lang w:val="en-US"/>
        </w:rPr>
        <w:t>The curve is divided in two parts:</w:t>
      </w:r>
    </w:p>
    <w:p w14:paraId="29629D7E" w14:textId="0AF5018F" w:rsidR="005159AA" w:rsidRDefault="005159AA" w:rsidP="005159AA">
      <w:pPr>
        <w:pStyle w:val="Paragraphedeliste"/>
        <w:numPr>
          <w:ilvl w:val="0"/>
          <w:numId w:val="5"/>
        </w:numPr>
        <w:rPr>
          <w:lang w:val="en-US"/>
        </w:rPr>
      </w:pPr>
      <w:r>
        <w:rPr>
          <w:lang w:val="en-US"/>
        </w:rPr>
        <w:t>First part (in yellow) on the following graph takes all the points from the beginning of the test to the point (V</w:t>
      </w:r>
      <w:proofErr w:type="gramStart"/>
      <w:r>
        <w:rPr>
          <w:lang w:val="en-US"/>
        </w:rPr>
        <w:t>2,P</w:t>
      </w:r>
      <w:proofErr w:type="gramEnd"/>
      <w:r>
        <w:rPr>
          <w:lang w:val="en-US"/>
        </w:rPr>
        <w:t>2)</w:t>
      </w:r>
    </w:p>
    <w:p w14:paraId="744987CA" w14:textId="5F4654DE" w:rsidR="005159AA" w:rsidRDefault="005159AA" w:rsidP="005159AA">
      <w:pPr>
        <w:pStyle w:val="Paragraphedeliste"/>
        <w:numPr>
          <w:ilvl w:val="0"/>
          <w:numId w:val="5"/>
        </w:numPr>
        <w:rPr>
          <w:lang w:val="en-US"/>
        </w:rPr>
      </w:pPr>
      <w:r>
        <w:rPr>
          <w:lang w:val="en-US"/>
        </w:rPr>
        <w:t>The other part are the points from (V</w:t>
      </w:r>
      <w:proofErr w:type="gramStart"/>
      <w:r>
        <w:rPr>
          <w:lang w:val="en-US"/>
        </w:rPr>
        <w:t>2,P</w:t>
      </w:r>
      <w:proofErr w:type="gramEnd"/>
      <w:r>
        <w:rPr>
          <w:lang w:val="en-US"/>
        </w:rPr>
        <w:t xml:space="preserve">2) included to the last points of the test </w:t>
      </w:r>
    </w:p>
    <w:p w14:paraId="2832C2A2" w14:textId="712FF2BD" w:rsidR="000B3682" w:rsidRPr="000B3682" w:rsidRDefault="000B3682" w:rsidP="000B3682">
      <w:pPr>
        <w:rPr>
          <w:lang w:val="en-US"/>
        </w:rPr>
      </w:pPr>
      <w:r>
        <w:rPr>
          <w:lang w:val="en-US"/>
        </w:rPr>
        <w:t xml:space="preserve">Then we plot the linear function for each part of the graph. The intersection of the linear functions </w:t>
      </w:r>
      <w:proofErr w:type="gramStart"/>
      <w:r>
        <w:rPr>
          <w:lang w:val="en-US"/>
        </w:rPr>
        <w:t>allow</w:t>
      </w:r>
      <w:proofErr w:type="gramEnd"/>
      <w:r>
        <w:rPr>
          <w:lang w:val="en-US"/>
        </w:rPr>
        <w:t xml:space="preserve"> us to read on the x-axis the creep pressure. </w:t>
      </w:r>
    </w:p>
    <w:p w14:paraId="60AACAE5" w14:textId="5693ECB1" w:rsidR="004D0230" w:rsidRDefault="00A20B57" w:rsidP="004D0230">
      <w:pPr>
        <w:keepNext/>
      </w:pPr>
      <w:r w:rsidRPr="007A200F">
        <w:rPr>
          <w:noProof/>
          <w:lang w:val="en-US"/>
        </w:rPr>
        <mc:AlternateContent>
          <mc:Choice Requires="wps">
            <w:drawing>
              <wp:anchor distT="45720" distB="45720" distL="114300" distR="114300" simplePos="0" relativeHeight="251673600" behindDoc="0" locked="0" layoutInCell="1" allowOverlap="1" wp14:anchorId="22A78AA8" wp14:editId="1D767AF9">
                <wp:simplePos x="0" y="0"/>
                <wp:positionH relativeFrom="column">
                  <wp:posOffset>3577590</wp:posOffset>
                </wp:positionH>
                <wp:positionV relativeFrom="paragraph">
                  <wp:posOffset>4199255</wp:posOffset>
                </wp:positionV>
                <wp:extent cx="352425" cy="276225"/>
                <wp:effectExtent l="0" t="0" r="0" b="0"/>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76225"/>
                        </a:xfrm>
                        <a:prstGeom prst="rect">
                          <a:avLst/>
                        </a:prstGeom>
                        <a:noFill/>
                        <a:ln w="9525">
                          <a:noFill/>
                          <a:miter lim="800000"/>
                          <a:headEnd/>
                          <a:tailEnd/>
                        </a:ln>
                      </wps:spPr>
                      <wps:txbx>
                        <w:txbxContent>
                          <w:p w14:paraId="18B54BCF" w14:textId="318F8BB1" w:rsidR="00486996" w:rsidRPr="00A20B57" w:rsidRDefault="00486996">
                            <w:pPr>
                              <w:rPr>
                                <w:color w:val="FF0000"/>
                              </w:rPr>
                            </w:pPr>
                            <w:r w:rsidRPr="00A20B57">
                              <w:rPr>
                                <w:color w:val="FF0000"/>
                              </w:rPr>
                              <w:t>Pf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AA8" id="_x0000_s1034" type="#_x0000_t202" style="position:absolute;margin-left:281.7pt;margin-top:330.65pt;width:27.75pt;height:21.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" filled="f" stroked="f">
                <v:textbox>
                  <w:txbxContent>
                    <w:p w14:paraId="18B54BCF" w14:textId="318F8BB1" w:rsidR="00486996" w:rsidRPr="00A20B57" w:rsidRDefault="00486996">
                      <w:pPr>
                        <w:rPr>
                          <w:color w:val="FF0000"/>
                        </w:rPr>
                      </w:pPr>
                      <w:r w:rsidRPr="00A20B57">
                        <w:rPr>
                          <w:color w:val="FF0000"/>
                        </w:rPr>
                        <w:t>Pf</w:t>
                      </w:r>
                    </w:p>
                  </w:txbxContent>
                </v:textbox>
              </v:shape>
            </w:pict>
          </mc:Fallback>
        </mc:AlternateContent>
      </w:r>
      <w:r w:rsidR="007A200F">
        <w:rPr>
          <w:noProof/>
        </w:rPr>
        <mc:AlternateContent>
          <mc:Choice Requires="wps">
            <w:drawing>
              <wp:anchor distT="0" distB="0" distL="114300" distR="114300" simplePos="0" relativeHeight="251671552" behindDoc="0" locked="0" layoutInCell="1" allowOverlap="1" wp14:anchorId="6FDB022C" wp14:editId="3E985E4F">
                <wp:simplePos x="0" y="0"/>
                <wp:positionH relativeFrom="column">
                  <wp:posOffset>3710940</wp:posOffset>
                </wp:positionH>
                <wp:positionV relativeFrom="paragraph">
                  <wp:posOffset>2456180</wp:posOffset>
                </wp:positionV>
                <wp:extent cx="0" cy="1771650"/>
                <wp:effectExtent l="0" t="0" r="38100" b="19050"/>
                <wp:wrapNone/>
                <wp:docPr id="35" name="Connecteur droit 35"/>
                <wp:cNvGraphicFramePr/>
                <a:graphic xmlns:a="http://schemas.openxmlformats.org/drawingml/2006/main">
                  <a:graphicData uri="http://schemas.microsoft.com/office/word/2010/wordprocessingShape">
                    <wps:wsp>
                      <wps:cNvCnPr/>
                      <wps:spPr>
                        <a:xfrm>
                          <a:off x="0" y="0"/>
                          <a:ext cx="0" cy="17716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6748D" id="Connecteur droit 3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92.2pt,193.4pt" to="292.2pt,3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" strokecolor="red" strokeweight="1.5pt"/>
            </w:pict>
          </mc:Fallback>
        </mc:AlternateContent>
      </w:r>
      <w:r w:rsidR="004D0230">
        <w:rPr>
          <w:noProof/>
        </w:rPr>
        <w:drawing>
          <wp:inline distT="0" distB="0" distL="0" distR="0" wp14:anchorId="6F30B15C" wp14:editId="410AB6B7">
            <wp:extent cx="5940425" cy="4690745"/>
            <wp:effectExtent l="0" t="0" r="3175" b="14605"/>
            <wp:docPr id="32" name="Graphique 32">
              <a:extLst xmlns:a="http://schemas.openxmlformats.org/drawingml/2006/main">
                <a:ext uri="{FF2B5EF4-FFF2-40B4-BE49-F238E27FC236}">
                  <a16:creationId xmlns:a16="http://schemas.microsoft.com/office/drawing/2014/main" id="{D6195684-4909-4752-8279-8AE1CAAC21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C7B5551" w14:textId="2D3FCF7B" w:rsidR="004D0230" w:rsidRPr="004D0230" w:rsidRDefault="004D0230" w:rsidP="004D0230">
      <w:pPr>
        <w:pStyle w:val="Lgende"/>
        <w:rPr>
          <w:u w:val="dotted"/>
          <w:lang w:val="en-US"/>
        </w:rPr>
      </w:pPr>
      <w:bookmarkStart w:id="50" w:name="_Toc38893336"/>
      <w:r w:rsidRPr="004D0230">
        <w:rPr>
          <w:lang w:val="en-US"/>
        </w:rPr>
        <w:t xml:space="preserve">Figure </w:t>
      </w:r>
      <w:r>
        <w:fldChar w:fldCharType="begin"/>
      </w:r>
      <w:r w:rsidRPr="004D0230">
        <w:rPr>
          <w:lang w:val="en-US"/>
        </w:rPr>
        <w:instrText xml:space="preserve"> SEQ Figure \* ARABIC </w:instrText>
      </w:r>
      <w:r>
        <w:fldChar w:fldCharType="separate"/>
      </w:r>
      <w:r w:rsidR="00211AA8">
        <w:rPr>
          <w:noProof/>
          <w:lang w:val="en-US"/>
        </w:rPr>
        <w:t>15</w:t>
      </w:r>
      <w:r>
        <w:fldChar w:fldCharType="end"/>
      </w:r>
      <w:r w:rsidRPr="004D0230">
        <w:rPr>
          <w:lang w:val="en-US"/>
        </w:rPr>
        <w:t>: Example of a graph to find the creep pressure</w:t>
      </w:r>
      <w:bookmarkEnd w:id="50"/>
    </w:p>
    <w:p w14:paraId="0C64470E" w14:textId="648DDE8D" w:rsidR="00926F7C" w:rsidRDefault="006E528B">
      <w:pPr>
        <w:rPr>
          <w:lang w:val="en-US"/>
        </w:rPr>
      </w:pPr>
      <w:r>
        <w:rPr>
          <w:lang w:val="en-US"/>
        </w:rPr>
        <w:t>The creep pressure p</w:t>
      </w:r>
      <w:r w:rsidRPr="006E528B">
        <w:rPr>
          <w:vertAlign w:val="subscript"/>
          <w:lang w:val="en-US"/>
        </w:rPr>
        <w:t>f</w:t>
      </w:r>
      <w:r>
        <w:rPr>
          <w:lang w:val="en-US"/>
        </w:rPr>
        <w:t xml:space="preserve"> is the limit between the pseudo-elastic phase and the large displacement phase of the test. </w:t>
      </w:r>
      <w:proofErr w:type="gramStart"/>
      <w:r>
        <w:rPr>
          <w:lang w:val="en-US"/>
        </w:rPr>
        <w:t>So</w:t>
      </w:r>
      <w:proofErr w:type="gramEnd"/>
      <w:r>
        <w:rPr>
          <w:lang w:val="en-US"/>
        </w:rPr>
        <w:t xml:space="preserve"> p</w:t>
      </w:r>
      <w:r w:rsidRPr="006E528B">
        <w:rPr>
          <w:vertAlign w:val="subscript"/>
          <w:lang w:val="en-US"/>
        </w:rPr>
        <w:t>f</w:t>
      </w:r>
      <w:r>
        <w:rPr>
          <w:lang w:val="en-US"/>
        </w:rPr>
        <w:t xml:space="preserve"> must be greater than p</w:t>
      </w:r>
      <w:r w:rsidRPr="006E528B">
        <w:rPr>
          <w:vertAlign w:val="subscript"/>
          <w:lang w:val="en-US"/>
        </w:rPr>
        <w:t>2</w:t>
      </w:r>
      <w:r>
        <w:rPr>
          <w:lang w:val="en-US"/>
        </w:rPr>
        <w:t>.</w:t>
      </w:r>
    </w:p>
    <w:p w14:paraId="319FB3B8" w14:textId="3989E367" w:rsidR="00650C27" w:rsidRDefault="00650C27">
      <w:pPr>
        <w:rPr>
          <w:lang w:val="en-US"/>
        </w:rPr>
      </w:pPr>
    </w:p>
    <w:p w14:paraId="11E4A66D" w14:textId="09FD583D" w:rsidR="004D6524" w:rsidRDefault="004D6524">
      <w:pPr>
        <w:rPr>
          <w:sz w:val="34"/>
          <w:lang w:val="en-US"/>
        </w:rPr>
      </w:pPr>
    </w:p>
    <w:p w14:paraId="79E5B7A3" w14:textId="5A68DE97" w:rsidR="00650C27" w:rsidRDefault="00A81C0C" w:rsidP="00A81C0C">
      <w:pPr>
        <w:pStyle w:val="Titre2"/>
        <w:rPr>
          <w:lang w:val="en-US"/>
        </w:rPr>
      </w:pPr>
      <w:bookmarkStart w:id="51" w:name="_Toc38893318"/>
      <w:r>
        <w:rPr>
          <w:lang w:val="en-US"/>
        </w:rPr>
        <w:lastRenderedPageBreak/>
        <w:t xml:space="preserve">XI. </w:t>
      </w:r>
      <w:r w:rsidR="0048376B">
        <w:rPr>
          <w:lang w:val="en-US"/>
        </w:rPr>
        <w:t>First o</w:t>
      </w:r>
      <w:r>
        <w:rPr>
          <w:lang w:val="en-US"/>
        </w:rPr>
        <w:t>bservations</w:t>
      </w:r>
      <w:bookmarkEnd w:id="51"/>
    </w:p>
    <w:p w14:paraId="6CE2883C" w14:textId="77777777" w:rsidR="006C2549" w:rsidRDefault="006C2549" w:rsidP="006C2549">
      <w:pPr>
        <w:rPr>
          <w:lang w:val="en-US"/>
        </w:rPr>
      </w:pPr>
      <w:r>
        <w:rPr>
          <w:lang w:val="en-US"/>
        </w:rPr>
        <w:t xml:space="preserve">One test has been performed on sand and 4 tests have been performed on sand mixed with 2% of cement. </w:t>
      </w:r>
    </w:p>
    <w:p w14:paraId="78659A6F" w14:textId="17F6EBD9" w:rsidR="006C2549" w:rsidRPr="006C2549" w:rsidRDefault="004E149A" w:rsidP="006C2549">
      <w:pPr>
        <w:rPr>
          <w:lang w:val="en-US"/>
        </w:rPr>
      </w:pPr>
      <w:r>
        <w:rPr>
          <w:lang w:val="en-US"/>
        </w:rPr>
        <w:t xml:space="preserve"> </w:t>
      </w:r>
    </w:p>
    <w:p w14:paraId="3DCFA1AA" w14:textId="77777777" w:rsidR="00211AA8" w:rsidRDefault="00A001BD" w:rsidP="00211AA8">
      <w:pPr>
        <w:keepNext/>
      </w:pPr>
      <w:r>
        <w:rPr>
          <w:noProof/>
        </w:rPr>
        <mc:AlternateContent>
          <mc:Choice Requires="wps">
            <w:drawing>
              <wp:anchor distT="0" distB="0" distL="114300" distR="114300" simplePos="0" relativeHeight="251692032" behindDoc="0" locked="0" layoutInCell="1" allowOverlap="1" wp14:anchorId="18DFFA2E" wp14:editId="355A2516">
                <wp:simplePos x="0" y="0"/>
                <wp:positionH relativeFrom="column">
                  <wp:posOffset>815340</wp:posOffset>
                </wp:positionH>
                <wp:positionV relativeFrom="paragraph">
                  <wp:posOffset>1677035</wp:posOffset>
                </wp:positionV>
                <wp:extent cx="262603" cy="284418"/>
                <wp:effectExtent l="0" t="0" r="23495" b="20955"/>
                <wp:wrapNone/>
                <wp:docPr id="48"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1D6448E0" id="Ellipse 6" o:spid="_x0000_s1026" style="position:absolute;margin-left:64.2pt;margin-top:132.05pt;width:20.7pt;height:22.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" fillcolor="white [3212]" strokecolor="#1f4d78 [1604]" strokeweight="1pt"/>
            </w:pict>
          </mc:Fallback>
        </mc:AlternateContent>
      </w:r>
      <w:r>
        <w:rPr>
          <w:noProof/>
        </w:rPr>
        <mc:AlternateContent>
          <mc:Choice Requires="wps">
            <w:drawing>
              <wp:anchor distT="0" distB="0" distL="114300" distR="114300" simplePos="0" relativeHeight="251689984" behindDoc="0" locked="0" layoutInCell="1" allowOverlap="1" wp14:anchorId="633DE492" wp14:editId="0B5D435B">
                <wp:simplePos x="0" y="0"/>
                <wp:positionH relativeFrom="column">
                  <wp:posOffset>767715</wp:posOffset>
                </wp:positionH>
                <wp:positionV relativeFrom="paragraph">
                  <wp:posOffset>934085</wp:posOffset>
                </wp:positionV>
                <wp:extent cx="262603" cy="284418"/>
                <wp:effectExtent l="0" t="0" r="23495" b="20955"/>
                <wp:wrapNone/>
                <wp:docPr id="47"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640E8E8F" id="Ellipse 6" o:spid="_x0000_s1026" style="position:absolute;margin-left:60.45pt;margin-top:73.55pt;width:20.7pt;height:22.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" fillcolor="white [3212]" strokecolor="#1f4d78 [1604]" strokeweight="1pt"/>
            </w:pict>
          </mc:Fallback>
        </mc:AlternateContent>
      </w:r>
      <w:r>
        <w:rPr>
          <w:noProof/>
        </w:rPr>
        <mc:AlternateContent>
          <mc:Choice Requires="wps">
            <w:drawing>
              <wp:anchor distT="0" distB="0" distL="114300" distR="114300" simplePos="0" relativeHeight="251687936" behindDoc="0" locked="0" layoutInCell="1" allowOverlap="1" wp14:anchorId="48BE0B7E" wp14:editId="669180EE">
                <wp:simplePos x="0" y="0"/>
                <wp:positionH relativeFrom="column">
                  <wp:posOffset>1415415</wp:posOffset>
                </wp:positionH>
                <wp:positionV relativeFrom="paragraph">
                  <wp:posOffset>524510</wp:posOffset>
                </wp:positionV>
                <wp:extent cx="262603" cy="284418"/>
                <wp:effectExtent l="0" t="0" r="23495" b="20955"/>
                <wp:wrapNone/>
                <wp:docPr id="46"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09473C28" id="Ellipse 6" o:spid="_x0000_s1026" style="position:absolute;margin-left:111.45pt;margin-top:41.3pt;width:20.7pt;height:2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" fillcolor="white [3212]" strokecolor="#1f4d78 [1604]" strokeweight="1pt"/>
            </w:pict>
          </mc:Fallback>
        </mc:AlternateContent>
      </w:r>
      <w:r>
        <w:rPr>
          <w:noProof/>
        </w:rPr>
        <mc:AlternateContent>
          <mc:Choice Requires="wps">
            <w:drawing>
              <wp:anchor distT="0" distB="0" distL="114300" distR="114300" simplePos="0" relativeHeight="251685888" behindDoc="0" locked="0" layoutInCell="1" allowOverlap="1" wp14:anchorId="78CB6300" wp14:editId="5449BC53">
                <wp:simplePos x="0" y="0"/>
                <wp:positionH relativeFrom="column">
                  <wp:posOffset>2148840</wp:posOffset>
                </wp:positionH>
                <wp:positionV relativeFrom="paragraph">
                  <wp:posOffset>895985</wp:posOffset>
                </wp:positionV>
                <wp:extent cx="262603" cy="284418"/>
                <wp:effectExtent l="0" t="0" r="23495" b="20955"/>
                <wp:wrapNone/>
                <wp:docPr id="45"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6E1F5C49" id="Ellipse 6" o:spid="_x0000_s1026" style="position:absolute;margin-left:169.2pt;margin-top:70.55pt;width:20.7pt;height:22.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" fillcolor="white [3212]" strokecolor="#1f4d78 [1604]" strokeweight="1pt"/>
            </w:pict>
          </mc:Fallback>
        </mc:AlternateContent>
      </w:r>
      <w:r>
        <w:rPr>
          <w:noProof/>
        </w:rPr>
        <mc:AlternateContent>
          <mc:Choice Requires="wps">
            <w:drawing>
              <wp:anchor distT="0" distB="0" distL="114300" distR="114300" simplePos="0" relativeHeight="251683840" behindDoc="0" locked="0" layoutInCell="1" allowOverlap="1" wp14:anchorId="5B071958" wp14:editId="2E6F1910">
                <wp:simplePos x="0" y="0"/>
                <wp:positionH relativeFrom="column">
                  <wp:posOffset>2101215</wp:posOffset>
                </wp:positionH>
                <wp:positionV relativeFrom="paragraph">
                  <wp:posOffset>1648460</wp:posOffset>
                </wp:positionV>
                <wp:extent cx="262603" cy="284418"/>
                <wp:effectExtent l="0" t="0" r="23495" b="20955"/>
                <wp:wrapNone/>
                <wp:docPr id="44"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02B5FD73" id="Ellipse 6" o:spid="_x0000_s1026" style="position:absolute;margin-left:165.45pt;margin-top:129.8pt;width:20.7pt;height:22.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" fillcolor="white [3212]" strokecolor="#1f4d78 [1604]" strokeweight="1pt"/>
            </w:pict>
          </mc:Fallback>
        </mc:AlternateContent>
      </w:r>
      <w:r w:rsidRPr="00A001BD">
        <w:rPr>
          <w:noProof/>
          <w:lang w:val="en-US"/>
        </w:rPr>
        <mc:AlternateContent>
          <mc:Choice Requires="wps">
            <w:drawing>
              <wp:anchor distT="45720" distB="45720" distL="114300" distR="114300" simplePos="0" relativeHeight="251681792" behindDoc="0" locked="0" layoutInCell="1" allowOverlap="1" wp14:anchorId="5C513EF4" wp14:editId="62749AC8">
                <wp:simplePos x="0" y="0"/>
                <wp:positionH relativeFrom="column">
                  <wp:posOffset>1386840</wp:posOffset>
                </wp:positionH>
                <wp:positionV relativeFrom="paragraph">
                  <wp:posOffset>2391410</wp:posOffset>
                </wp:positionV>
                <wp:extent cx="371475" cy="257175"/>
                <wp:effectExtent l="0" t="0" r="0" b="0"/>
                <wp:wrapNone/>
                <wp:docPr id="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noFill/>
                        <a:ln w="9525">
                          <a:noFill/>
                          <a:miter lim="800000"/>
                          <a:headEnd/>
                          <a:tailEnd/>
                        </a:ln>
                      </wps:spPr>
                      <wps:txbx>
                        <w:txbxContent>
                          <w:p w14:paraId="26520846" w14:textId="106FB232" w:rsidR="00486996" w:rsidRDefault="00486996">
                            <w: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13EF4" id="_x0000_s1035" type="#_x0000_t202" style="position:absolute;margin-left:109.2pt;margin-top:188.3pt;width:29.25pt;height:20.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" filled="f" stroked="f">
                <v:textbox>
                  <w:txbxContent>
                    <w:p w14:paraId="26520846" w14:textId="106FB232" w:rsidR="00486996" w:rsidRDefault="00486996">
                      <w:r>
                        <w:t>S1</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64F8995" wp14:editId="0FF0DCC4">
                <wp:simplePos x="0" y="0"/>
                <wp:positionH relativeFrom="column">
                  <wp:posOffset>1396365</wp:posOffset>
                </wp:positionH>
                <wp:positionV relativeFrom="paragraph">
                  <wp:posOffset>2077085</wp:posOffset>
                </wp:positionV>
                <wp:extent cx="266700" cy="276225"/>
                <wp:effectExtent l="0" t="0" r="19050" b="28575"/>
                <wp:wrapNone/>
                <wp:docPr id="42" name="Ellipse 4"/>
                <wp:cNvGraphicFramePr xmlns:a="http://schemas.openxmlformats.org/drawingml/2006/main"/>
                <a:graphic xmlns:a="http://schemas.openxmlformats.org/drawingml/2006/main">
                  <a:graphicData uri="http://schemas.microsoft.com/office/word/2010/wordprocessingShape">
                    <wps:wsp>
                      <wps:cNvSpPr/>
                      <wps:spPr>
                        <a:xfrm>
                          <a:off x="0" y="0"/>
                          <a:ext cx="266700" cy="27622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0F4408F6" id="Ellipse 4" o:spid="_x0000_s1026" style="position:absolute;margin-left:109.95pt;margin-top:163.55pt;width:21pt;height:21.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" fillcolor="red" strokecolor="#1f4d78 [1604]" strokeweight="1pt"/>
            </w:pict>
          </mc:Fallback>
        </mc:AlternateContent>
      </w:r>
      <w:r>
        <w:rPr>
          <w:noProof/>
        </w:rPr>
        <mc:AlternateContent>
          <mc:Choice Requires="wps">
            <w:drawing>
              <wp:anchor distT="0" distB="0" distL="114300" distR="114300" simplePos="0" relativeHeight="251675648" behindDoc="0" locked="0" layoutInCell="1" allowOverlap="1" wp14:anchorId="120D2A7C" wp14:editId="3B81E5B5">
                <wp:simplePos x="0" y="0"/>
                <wp:positionH relativeFrom="column">
                  <wp:posOffset>234315</wp:posOffset>
                </wp:positionH>
                <wp:positionV relativeFrom="paragraph">
                  <wp:posOffset>124460</wp:posOffset>
                </wp:positionV>
                <wp:extent cx="2635660" cy="2705305"/>
                <wp:effectExtent l="0" t="0" r="12700" b="19050"/>
                <wp:wrapNone/>
                <wp:docPr id="40" name="Ellipse 3"/>
                <wp:cNvGraphicFramePr xmlns:a="http://schemas.openxmlformats.org/drawingml/2006/main"/>
                <a:graphic xmlns:a="http://schemas.openxmlformats.org/drawingml/2006/main">
                  <a:graphicData uri="http://schemas.microsoft.com/office/word/2010/wordprocessingShape">
                    <wps:wsp>
                      <wps:cNvSpPr/>
                      <wps:spPr>
                        <a:xfrm>
                          <a:off x="0" y="0"/>
                          <a:ext cx="2635660" cy="2705305"/>
                        </a:xfrm>
                        <a:prstGeom prst="ellipse">
                          <a:avLst/>
                        </a:prstGeom>
                        <a:solidFill>
                          <a:schemeClr val="accent4">
                            <a:lumMod val="20000"/>
                            <a:lumOff val="8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7B13F74B" id="Ellipse 3" o:spid="_x0000_s1026" style="position:absolute;margin-left:18.45pt;margin-top:9.8pt;width:207.55pt;height:21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" fillcolor="#fff2cc [663]" strokecolor="windowText" strokeweight="1pt"/>
            </w:pict>
          </mc:Fallback>
        </mc:AlternateContent>
      </w:r>
      <w:r>
        <w:rPr>
          <w:noProof/>
        </w:rPr>
        <mc:AlternateContent>
          <mc:Choice Requires="wps">
            <w:drawing>
              <wp:inline distT="0" distB="0" distL="0" distR="0" wp14:anchorId="7707CBCA" wp14:editId="4B7FA24C">
                <wp:extent cx="3069590" cy="3004185"/>
                <wp:effectExtent l="0" t="0" r="16510" b="24765"/>
                <wp:docPr id="39" name="Rectangle 2"/>
                <wp:cNvGraphicFramePr xmlns:a="http://schemas.openxmlformats.org/drawingml/2006/main"/>
                <a:graphic xmlns:a="http://schemas.openxmlformats.org/drawingml/2006/main">
                  <a:graphicData uri="http://schemas.microsoft.com/office/word/2010/wordprocessingShape">
                    <wps:wsp>
                      <wps:cNvSpPr/>
                      <wps:spPr>
                        <a:xfrm>
                          <a:off x="0" y="0"/>
                          <a:ext cx="3069590" cy="3004185"/>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inline>
            </w:drawing>
          </mc:Choice>
          <mc:Fallback>
            <w:pict>
              <v:rect w14:anchorId="35EA6106" id="Rectangle 2" o:spid="_x0000_s1026" style="width:241.7pt;height:23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" fillcolor="window" strokecolor="windowText" strokeweight="1pt">
                <w10:anchorlock/>
              </v:rect>
            </w:pict>
          </mc:Fallback>
        </mc:AlternateContent>
      </w:r>
    </w:p>
    <w:p w14:paraId="58DDA470" w14:textId="36C9538F" w:rsidR="00A001BD" w:rsidRDefault="00211AA8" w:rsidP="00211AA8">
      <w:pPr>
        <w:pStyle w:val="Lgende"/>
        <w:rPr>
          <w:lang w:val="en-US"/>
        </w:rPr>
      </w:pPr>
      <w:bookmarkStart w:id="52" w:name="_Toc38893337"/>
      <w:r w:rsidRPr="006C2549">
        <w:rPr>
          <w:lang w:val="en-US"/>
        </w:rPr>
        <w:t xml:space="preserve">Figure </w:t>
      </w:r>
      <w:r>
        <w:fldChar w:fldCharType="begin"/>
      </w:r>
      <w:r w:rsidRPr="006C2549">
        <w:rPr>
          <w:lang w:val="en-US"/>
        </w:rPr>
        <w:instrText xml:space="preserve"> SEQ Figure \* ARABIC </w:instrText>
      </w:r>
      <w:r>
        <w:fldChar w:fldCharType="separate"/>
      </w:r>
      <w:r w:rsidRPr="006C2549">
        <w:rPr>
          <w:noProof/>
          <w:lang w:val="en-US"/>
        </w:rPr>
        <w:t>16</w:t>
      </w:r>
      <w:r>
        <w:fldChar w:fldCharType="end"/>
      </w:r>
      <w:r w:rsidRPr="006C2549">
        <w:rPr>
          <w:lang w:val="en-US"/>
        </w:rPr>
        <w:t xml:space="preserve">: Positions of the </w:t>
      </w:r>
      <w:proofErr w:type="spellStart"/>
      <w:r w:rsidRPr="006C2549">
        <w:rPr>
          <w:lang w:val="en-US"/>
        </w:rPr>
        <w:t>pressuremeter</w:t>
      </w:r>
      <w:proofErr w:type="spellEnd"/>
      <w:r w:rsidRPr="006C2549">
        <w:rPr>
          <w:lang w:val="en-US"/>
        </w:rPr>
        <w:t xml:space="preserve"> tests in the sand tank (top view)</w:t>
      </w:r>
      <w:bookmarkEnd w:id="52"/>
    </w:p>
    <w:p w14:paraId="368017EB" w14:textId="77777777" w:rsidR="00A001BD" w:rsidRDefault="00A001BD" w:rsidP="00A001BD">
      <w:pPr>
        <w:rPr>
          <w:lang w:val="en-US"/>
        </w:rPr>
      </w:pPr>
    </w:p>
    <w:p w14:paraId="4B83D515" w14:textId="77777777" w:rsidR="00211AA8" w:rsidRDefault="00A001BD" w:rsidP="00211AA8">
      <w:pPr>
        <w:keepNext/>
      </w:pPr>
      <w:r w:rsidRPr="00A001BD">
        <w:rPr>
          <w:noProof/>
          <w:lang w:val="en-US"/>
        </w:rPr>
        <mc:AlternateContent>
          <mc:Choice Requires="wps">
            <w:drawing>
              <wp:anchor distT="45720" distB="45720" distL="114300" distR="114300" simplePos="0" relativeHeight="251712512" behindDoc="0" locked="0" layoutInCell="1" allowOverlap="1" wp14:anchorId="113B6EE0" wp14:editId="258B27AC">
                <wp:simplePos x="0" y="0"/>
                <wp:positionH relativeFrom="column">
                  <wp:posOffset>411288</wp:posOffset>
                </wp:positionH>
                <wp:positionV relativeFrom="paragraph">
                  <wp:posOffset>1939157</wp:posOffset>
                </wp:positionV>
                <wp:extent cx="371475" cy="257175"/>
                <wp:effectExtent l="0" t="0" r="0" b="0"/>
                <wp:wrapNone/>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noFill/>
                        <a:ln w="9525">
                          <a:noFill/>
                          <a:miter lim="800000"/>
                          <a:headEnd/>
                          <a:tailEnd/>
                        </a:ln>
                      </wps:spPr>
                      <wps:txbx>
                        <w:txbxContent>
                          <w:p w14:paraId="5F43734E" w14:textId="7ED4D006" w:rsidR="00486996" w:rsidRDefault="00486996" w:rsidP="00A001BD">
                            <w:r>
                              <w:t>C4</w:t>
                            </w:r>
                            <w:r w:rsidRPr="00A001BD">
                              <w:rPr>
                                <w:noProof/>
                              </w:rPr>
                              <w:drawing>
                                <wp:inline distT="0" distB="0" distL="0" distR="0" wp14:anchorId="7DA08E25" wp14:editId="137A13A3">
                                  <wp:extent cx="179705" cy="123279"/>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B6EE0" id="_x0000_s1036" type="#_x0000_t202" style="position:absolute;margin-left:32.4pt;margin-top:152.7pt;width:29.25pt;height:20.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" filled="f" stroked="f">
                <v:textbox>
                  <w:txbxContent>
                    <w:p w14:paraId="5F43734E" w14:textId="7ED4D006" w:rsidR="00486996" w:rsidRDefault="00486996" w:rsidP="00A001BD">
                      <w:r>
                        <w:t>C4</w:t>
                      </w:r>
                      <w:r w:rsidRPr="00A001BD">
                        <w:rPr>
                          <w:noProof/>
                        </w:rPr>
                        <w:drawing>
                          <wp:inline distT="0" distB="0" distL="0" distR="0" wp14:anchorId="7DA08E25" wp14:editId="137A13A3">
                            <wp:extent cx="179705" cy="123279"/>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v:textbox>
              </v:shape>
            </w:pict>
          </mc:Fallback>
        </mc:AlternateContent>
      </w:r>
      <w:r w:rsidRPr="00A001BD">
        <w:rPr>
          <w:noProof/>
          <w:lang w:val="en-US"/>
        </w:rPr>
        <mc:AlternateContent>
          <mc:Choice Requires="wps">
            <w:drawing>
              <wp:anchor distT="45720" distB="45720" distL="114300" distR="114300" simplePos="0" relativeHeight="251710464" behindDoc="0" locked="0" layoutInCell="1" allowOverlap="1" wp14:anchorId="47760E01" wp14:editId="29B23A2F">
                <wp:simplePos x="0" y="0"/>
                <wp:positionH relativeFrom="column">
                  <wp:posOffset>358731</wp:posOffset>
                </wp:positionH>
                <wp:positionV relativeFrom="paragraph">
                  <wp:posOffset>950654</wp:posOffset>
                </wp:positionV>
                <wp:extent cx="371475" cy="257175"/>
                <wp:effectExtent l="0" t="0" r="0" b="0"/>
                <wp:wrapNone/>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noFill/>
                        <a:ln w="9525">
                          <a:noFill/>
                          <a:miter lim="800000"/>
                          <a:headEnd/>
                          <a:tailEnd/>
                        </a:ln>
                      </wps:spPr>
                      <wps:txbx>
                        <w:txbxContent>
                          <w:p w14:paraId="2868897B" w14:textId="65C3FE3D" w:rsidR="00486996" w:rsidRDefault="00486996" w:rsidP="00A001BD">
                            <w:r>
                              <w:t>C3</w:t>
                            </w:r>
                            <w:r w:rsidRPr="00A001BD">
                              <w:rPr>
                                <w:noProof/>
                              </w:rPr>
                              <w:drawing>
                                <wp:inline distT="0" distB="0" distL="0" distR="0" wp14:anchorId="3E9352EC" wp14:editId="26066AFF">
                                  <wp:extent cx="179705" cy="123279"/>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r w:rsidRPr="00A001BD">
                              <w:rPr>
                                <w:noProof/>
                              </w:rPr>
                              <w:drawing>
                                <wp:inline distT="0" distB="0" distL="0" distR="0" wp14:anchorId="37A32826" wp14:editId="0947F886">
                                  <wp:extent cx="179705" cy="123279"/>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60E01" id="_x0000_s1037" type="#_x0000_t202" style="position:absolute;margin-left:28.25pt;margin-top:74.85pt;width:29.25pt;height:20.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" filled="f" stroked="f">
                <v:textbox>
                  <w:txbxContent>
                    <w:p w14:paraId="2868897B" w14:textId="65C3FE3D" w:rsidR="00486996" w:rsidRDefault="00486996" w:rsidP="00A001BD">
                      <w:r>
                        <w:t>C3</w:t>
                      </w:r>
                      <w:r w:rsidRPr="00A001BD">
                        <w:rPr>
                          <w:noProof/>
                        </w:rPr>
                        <w:drawing>
                          <wp:inline distT="0" distB="0" distL="0" distR="0" wp14:anchorId="3E9352EC" wp14:editId="26066AFF">
                            <wp:extent cx="179705" cy="123279"/>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r w:rsidRPr="00A001BD">
                        <w:rPr>
                          <w:noProof/>
                        </w:rPr>
                        <w:drawing>
                          <wp:inline distT="0" distB="0" distL="0" distR="0" wp14:anchorId="37A32826" wp14:editId="0947F886">
                            <wp:extent cx="179705" cy="123279"/>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v:textbox>
              </v:shape>
            </w:pict>
          </mc:Fallback>
        </mc:AlternateContent>
      </w:r>
      <w:r w:rsidRPr="00A001BD">
        <w:rPr>
          <w:noProof/>
          <w:lang w:val="en-US"/>
        </w:rPr>
        <mc:AlternateContent>
          <mc:Choice Requires="wps">
            <w:drawing>
              <wp:anchor distT="45720" distB="45720" distL="114300" distR="114300" simplePos="0" relativeHeight="251708416" behindDoc="0" locked="0" layoutInCell="1" allowOverlap="1" wp14:anchorId="4F5782FA" wp14:editId="0FBCBB9B">
                <wp:simplePos x="0" y="0"/>
                <wp:positionH relativeFrom="column">
                  <wp:posOffset>2360221</wp:posOffset>
                </wp:positionH>
                <wp:positionV relativeFrom="paragraph">
                  <wp:posOffset>968537</wp:posOffset>
                </wp:positionV>
                <wp:extent cx="371475" cy="257175"/>
                <wp:effectExtent l="0" t="0" r="0" b="0"/>
                <wp:wrapNone/>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noFill/>
                        <a:ln w="9525">
                          <a:noFill/>
                          <a:miter lim="800000"/>
                          <a:headEnd/>
                          <a:tailEnd/>
                        </a:ln>
                      </wps:spPr>
                      <wps:txbx>
                        <w:txbxContent>
                          <w:p w14:paraId="35FF286B" w14:textId="366B7439" w:rsidR="00486996" w:rsidRDefault="00486996" w:rsidP="00A001BD">
                            <w:r>
                              <w:t>C2</w:t>
                            </w:r>
                            <w:r w:rsidRPr="00A001BD">
                              <w:rPr>
                                <w:noProof/>
                              </w:rPr>
                              <w:drawing>
                                <wp:inline distT="0" distB="0" distL="0" distR="0" wp14:anchorId="67D7F083" wp14:editId="4C02065F">
                                  <wp:extent cx="179705" cy="123279"/>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782FA" id="_x0000_s1038" type="#_x0000_t202" style="position:absolute;margin-left:185.85pt;margin-top:76.25pt;width:29.25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" filled="f" stroked="f">
                <v:textbox>
                  <w:txbxContent>
                    <w:p w14:paraId="35FF286B" w14:textId="366B7439" w:rsidR="00486996" w:rsidRDefault="00486996" w:rsidP="00A001BD">
                      <w:r>
                        <w:t>C2</w:t>
                      </w:r>
                      <w:r w:rsidRPr="00A001BD">
                        <w:rPr>
                          <w:noProof/>
                        </w:rPr>
                        <w:drawing>
                          <wp:inline distT="0" distB="0" distL="0" distR="0" wp14:anchorId="67D7F083" wp14:editId="4C02065F">
                            <wp:extent cx="179705" cy="123279"/>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705" cy="12327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B53951F" wp14:editId="6A7EB8C2">
                <wp:simplePos x="0" y="0"/>
                <wp:positionH relativeFrom="column">
                  <wp:posOffset>825633</wp:posOffset>
                </wp:positionH>
                <wp:positionV relativeFrom="paragraph">
                  <wp:posOffset>981680</wp:posOffset>
                </wp:positionV>
                <wp:extent cx="262603" cy="284419"/>
                <wp:effectExtent l="0" t="0" r="23495" b="20955"/>
                <wp:wrapNone/>
                <wp:docPr id="54" name="Ellipse 4"/>
                <wp:cNvGraphicFramePr xmlns:a="http://schemas.openxmlformats.org/drawingml/2006/main"/>
                <a:graphic xmlns:a="http://schemas.openxmlformats.org/drawingml/2006/main">
                  <a:graphicData uri="http://schemas.microsoft.com/office/word/2010/wordprocessingShape">
                    <wps:wsp>
                      <wps:cNvSpPr/>
                      <wps:spPr>
                        <a:xfrm>
                          <a:off x="0" y="0"/>
                          <a:ext cx="262603" cy="2844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1660A5A0" id="Ellipse 4" o:spid="_x0000_s1026" style="position:absolute;margin-left:65pt;margin-top:77.3pt;width:20.7pt;height:2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" fillcolor="red" strokecolor="#1f4d78 [1604]" strokeweight="1pt"/>
            </w:pict>
          </mc:Fallback>
        </mc:AlternateContent>
      </w:r>
      <w:r>
        <w:rPr>
          <w:noProof/>
        </w:rPr>
        <mc:AlternateContent>
          <mc:Choice Requires="wps">
            <w:drawing>
              <wp:anchor distT="0" distB="0" distL="114300" distR="114300" simplePos="0" relativeHeight="251702272" behindDoc="0" locked="0" layoutInCell="1" allowOverlap="1" wp14:anchorId="1F6F40ED" wp14:editId="6D4EA0AE">
                <wp:simplePos x="0" y="0"/>
                <wp:positionH relativeFrom="column">
                  <wp:posOffset>2133571</wp:posOffset>
                </wp:positionH>
                <wp:positionV relativeFrom="paragraph">
                  <wp:posOffset>982153</wp:posOffset>
                </wp:positionV>
                <wp:extent cx="262603" cy="284419"/>
                <wp:effectExtent l="0" t="0" r="23495" b="20955"/>
                <wp:wrapNone/>
                <wp:docPr id="53" name="Ellipse 4"/>
                <wp:cNvGraphicFramePr xmlns:a="http://schemas.openxmlformats.org/drawingml/2006/main"/>
                <a:graphic xmlns:a="http://schemas.openxmlformats.org/drawingml/2006/main">
                  <a:graphicData uri="http://schemas.microsoft.com/office/word/2010/wordprocessingShape">
                    <wps:wsp>
                      <wps:cNvSpPr/>
                      <wps:spPr>
                        <a:xfrm>
                          <a:off x="0" y="0"/>
                          <a:ext cx="262603" cy="2844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1616BE31" id="Ellipse 4" o:spid="_x0000_s1026" style="position:absolute;margin-left:168pt;margin-top:77.35pt;width:20.7pt;height:2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" fillcolor="red" strokecolor="#1f4d78 [1604]" strokeweight="1pt"/>
            </w:pict>
          </mc:Fallback>
        </mc:AlternateContent>
      </w:r>
      <w:r>
        <w:rPr>
          <w:noProof/>
        </w:rPr>
        <mc:AlternateContent>
          <mc:Choice Requires="wps">
            <w:drawing>
              <wp:anchor distT="0" distB="0" distL="114300" distR="114300" simplePos="0" relativeHeight="251698176" behindDoc="0" locked="0" layoutInCell="1" allowOverlap="1" wp14:anchorId="337ECB20" wp14:editId="03613BDF">
                <wp:simplePos x="0" y="0"/>
                <wp:positionH relativeFrom="column">
                  <wp:posOffset>2133733</wp:posOffset>
                </wp:positionH>
                <wp:positionV relativeFrom="paragraph">
                  <wp:posOffset>1779389</wp:posOffset>
                </wp:positionV>
                <wp:extent cx="262603" cy="284418"/>
                <wp:effectExtent l="0" t="0" r="23495" b="20955"/>
                <wp:wrapNone/>
                <wp:docPr id="51"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4998E4F4" id="Ellipse 6" o:spid="_x0000_s1026" style="position:absolute;margin-left:168pt;margin-top:140.1pt;width:20.7pt;height:2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" fillcolor="white [3212]" strokecolor="#1f4d78 [1604]" strokeweight="1pt"/>
            </w:pict>
          </mc:Fallback>
        </mc:AlternateContent>
      </w:r>
      <w:r>
        <w:rPr>
          <w:noProof/>
        </w:rPr>
        <mc:AlternateContent>
          <mc:Choice Requires="wps">
            <w:drawing>
              <wp:anchor distT="0" distB="0" distL="114300" distR="114300" simplePos="0" relativeHeight="251706368" behindDoc="0" locked="0" layoutInCell="1" allowOverlap="1" wp14:anchorId="7F22DB90" wp14:editId="39F77475">
                <wp:simplePos x="0" y="0"/>
                <wp:positionH relativeFrom="column">
                  <wp:posOffset>794739</wp:posOffset>
                </wp:positionH>
                <wp:positionV relativeFrom="paragraph">
                  <wp:posOffset>1801392</wp:posOffset>
                </wp:positionV>
                <wp:extent cx="262603" cy="284419"/>
                <wp:effectExtent l="0" t="0" r="23495" b="20955"/>
                <wp:wrapNone/>
                <wp:docPr id="55" name="Ellipse 4"/>
                <wp:cNvGraphicFramePr xmlns:a="http://schemas.openxmlformats.org/drawingml/2006/main"/>
                <a:graphic xmlns:a="http://schemas.openxmlformats.org/drawingml/2006/main">
                  <a:graphicData uri="http://schemas.microsoft.com/office/word/2010/wordprocessingShape">
                    <wps:wsp>
                      <wps:cNvSpPr/>
                      <wps:spPr>
                        <a:xfrm>
                          <a:off x="0" y="0"/>
                          <a:ext cx="262603" cy="2844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1A980A7C" id="Ellipse 4" o:spid="_x0000_s1026" style="position:absolute;margin-left:62.6pt;margin-top:141.85pt;width:20.7pt;height:22.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" fillcolor="red" strokecolor="#1f4d78 [1604]" strokeweight="1pt"/>
            </w:pict>
          </mc:Fallback>
        </mc:AlternateContent>
      </w:r>
      <w:r>
        <w:rPr>
          <w:noProof/>
        </w:rPr>
        <mc:AlternateContent>
          <mc:Choice Requires="wps">
            <w:drawing>
              <wp:anchor distT="0" distB="0" distL="114300" distR="114300" simplePos="0" relativeHeight="251694080" behindDoc="0" locked="0" layoutInCell="1" allowOverlap="1" wp14:anchorId="6DE67266" wp14:editId="0C715187">
                <wp:simplePos x="0" y="0"/>
                <wp:positionH relativeFrom="column">
                  <wp:posOffset>1457945</wp:posOffset>
                </wp:positionH>
                <wp:positionV relativeFrom="paragraph">
                  <wp:posOffset>2106782</wp:posOffset>
                </wp:positionV>
                <wp:extent cx="262603" cy="284419"/>
                <wp:effectExtent l="0" t="0" r="23495" b="20955"/>
                <wp:wrapNone/>
                <wp:docPr id="49" name="Ellipse 4"/>
                <wp:cNvGraphicFramePr xmlns:a="http://schemas.openxmlformats.org/drawingml/2006/main"/>
                <a:graphic xmlns:a="http://schemas.openxmlformats.org/drawingml/2006/main">
                  <a:graphicData uri="http://schemas.microsoft.com/office/word/2010/wordprocessingShape">
                    <wps:wsp>
                      <wps:cNvSpPr/>
                      <wps:spPr>
                        <a:xfrm>
                          <a:off x="0" y="0"/>
                          <a:ext cx="262603" cy="28441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37FB1B32" id="Ellipse 4" o:spid="_x0000_s1026" style="position:absolute;margin-left:114.8pt;margin-top:165.9pt;width:20.7pt;height:22.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" fillcolor="red" strokecolor="#1f4d78 [1604]" strokeweight="1pt"/>
            </w:pict>
          </mc:Fallback>
        </mc:AlternateContent>
      </w:r>
      <w:r>
        <w:rPr>
          <w:noProof/>
        </w:rPr>
        <mc:AlternateContent>
          <mc:Choice Requires="wps">
            <w:drawing>
              <wp:anchor distT="0" distB="0" distL="114300" distR="114300" simplePos="0" relativeHeight="251700224" behindDoc="0" locked="0" layoutInCell="1" allowOverlap="1" wp14:anchorId="3670827E" wp14:editId="5E5FFF5D">
                <wp:simplePos x="0" y="0"/>
                <wp:positionH relativeFrom="column">
                  <wp:posOffset>1456233</wp:posOffset>
                </wp:positionH>
                <wp:positionV relativeFrom="paragraph">
                  <wp:posOffset>573715</wp:posOffset>
                </wp:positionV>
                <wp:extent cx="262603" cy="284418"/>
                <wp:effectExtent l="0" t="0" r="23495" b="20955"/>
                <wp:wrapNone/>
                <wp:docPr id="52" name="Ellipse 6"/>
                <wp:cNvGraphicFramePr xmlns:a="http://schemas.openxmlformats.org/drawingml/2006/main"/>
                <a:graphic xmlns:a="http://schemas.openxmlformats.org/drawingml/2006/main">
                  <a:graphicData uri="http://schemas.microsoft.com/office/word/2010/wordprocessingShape">
                    <wps:wsp>
                      <wps:cNvSpPr/>
                      <wps:spPr>
                        <a:xfrm>
                          <a:off x="0" y="0"/>
                          <a:ext cx="262603" cy="2844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78957E83" id="Ellipse 6" o:spid="_x0000_s1026" style="position:absolute;margin-left:114.65pt;margin-top:45.15pt;width:20.7pt;height:2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" fillcolor="white [3212]" strokecolor="#1f4d78 [1604]" strokeweight="1pt"/>
            </w:pict>
          </mc:Fallback>
        </mc:AlternateContent>
      </w:r>
      <w:r w:rsidRPr="00A001BD">
        <w:rPr>
          <w:noProof/>
          <w:lang w:val="en-US"/>
        </w:rPr>
        <mc:AlternateContent>
          <mc:Choice Requires="wps">
            <w:drawing>
              <wp:anchor distT="45720" distB="45720" distL="114300" distR="114300" simplePos="0" relativeHeight="251696128" behindDoc="0" locked="0" layoutInCell="1" allowOverlap="1" wp14:anchorId="534B77D3" wp14:editId="72EBC862">
                <wp:simplePos x="0" y="0"/>
                <wp:positionH relativeFrom="column">
                  <wp:posOffset>1393042</wp:posOffset>
                </wp:positionH>
                <wp:positionV relativeFrom="paragraph">
                  <wp:posOffset>2463638</wp:posOffset>
                </wp:positionV>
                <wp:extent cx="371475" cy="257175"/>
                <wp:effectExtent l="0" t="0" r="0" b="0"/>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57175"/>
                        </a:xfrm>
                        <a:prstGeom prst="rect">
                          <a:avLst/>
                        </a:prstGeom>
                        <a:noFill/>
                        <a:ln w="9525">
                          <a:noFill/>
                          <a:miter lim="800000"/>
                          <a:headEnd/>
                          <a:tailEnd/>
                        </a:ln>
                      </wps:spPr>
                      <wps:txbx>
                        <w:txbxContent>
                          <w:p w14:paraId="3181794C" w14:textId="1C23098F" w:rsidR="00486996" w:rsidRDefault="00486996" w:rsidP="00A001BD">
                            <w:r>
                              <w:t>C1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B77D3" id="_x0000_s1039" type="#_x0000_t202" style="position:absolute;margin-left:109.7pt;margin-top:194pt;width:29.25pt;height:20.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" filled="f" stroked="f">
                <v:textbox>
                  <w:txbxContent>
                    <w:p w14:paraId="3181794C" w14:textId="1C23098F" w:rsidR="00486996" w:rsidRDefault="00486996" w:rsidP="00A001BD">
                      <w:r>
                        <w:t>C1</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2187708" wp14:editId="67750AE9">
                <wp:simplePos x="0" y="0"/>
                <wp:positionH relativeFrom="column">
                  <wp:posOffset>215265</wp:posOffset>
                </wp:positionH>
                <wp:positionV relativeFrom="paragraph">
                  <wp:posOffset>147955</wp:posOffset>
                </wp:positionV>
                <wp:extent cx="2635660" cy="2705305"/>
                <wp:effectExtent l="0" t="0" r="12700" b="19050"/>
                <wp:wrapNone/>
                <wp:docPr id="41" name="Ellipse 3"/>
                <wp:cNvGraphicFramePr xmlns:a="http://schemas.openxmlformats.org/drawingml/2006/main"/>
                <a:graphic xmlns:a="http://schemas.openxmlformats.org/drawingml/2006/main">
                  <a:graphicData uri="http://schemas.microsoft.com/office/word/2010/wordprocessingShape">
                    <wps:wsp>
                      <wps:cNvSpPr/>
                      <wps:spPr>
                        <a:xfrm>
                          <a:off x="0" y="0"/>
                          <a:ext cx="2635660" cy="2705305"/>
                        </a:xfrm>
                        <a:prstGeom prst="ellipse">
                          <a:avLst/>
                        </a:prstGeom>
                        <a:solidFill>
                          <a:schemeClr val="accent4">
                            <a:lumMod val="20000"/>
                            <a:lumOff val="8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anchor>
            </w:drawing>
          </mc:Choice>
          <mc:Fallback>
            <w:pict>
              <v:oval w14:anchorId="34F645C6" id="Ellipse 3" o:spid="_x0000_s1026" style="position:absolute;margin-left:16.95pt;margin-top:11.65pt;width:207.55pt;height:21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" fillcolor="#fff2cc [663]" strokecolor="windowText" strokeweight="1pt"/>
            </w:pict>
          </mc:Fallback>
        </mc:AlternateContent>
      </w:r>
      <w:r>
        <w:rPr>
          <w:noProof/>
        </w:rPr>
        <mc:AlternateContent>
          <mc:Choice Requires="wps">
            <w:drawing>
              <wp:inline distT="0" distB="0" distL="0" distR="0" wp14:anchorId="4818309C" wp14:editId="4D89D404">
                <wp:extent cx="3069713" cy="3004676"/>
                <wp:effectExtent l="0" t="0" r="16510" b="24765"/>
                <wp:docPr id="38" name="Rectangle 2"/>
                <wp:cNvGraphicFramePr xmlns:a="http://schemas.openxmlformats.org/drawingml/2006/main"/>
                <a:graphic xmlns:a="http://schemas.openxmlformats.org/drawingml/2006/main">
                  <a:graphicData uri="http://schemas.microsoft.com/office/word/2010/wordprocessingShape">
                    <wps:wsp>
                      <wps:cNvSpPr/>
                      <wps:spPr>
                        <a:xfrm>
                          <a:off x="0" y="0"/>
                          <a:ext cx="3069713" cy="3004676"/>
                        </a:xfrm>
                        <a:prstGeom prst="rect">
                          <a:avLst/>
                        </a:prstGeom>
                        <a:solidFill>
                          <a:sysClr val="window" lastClr="FFFFFF"/>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inline>
            </w:drawing>
          </mc:Choice>
          <mc:Fallback>
            <w:pict>
              <v:rect w14:anchorId="6CB8A159" id="Rectangle 2" o:spid="_x0000_s1026" style="width:241.7pt;height:2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" fillcolor="window" strokecolor="windowText" strokeweight="1pt">
                <w10:anchorlock/>
              </v:rect>
            </w:pict>
          </mc:Fallback>
        </mc:AlternateContent>
      </w:r>
    </w:p>
    <w:p w14:paraId="22BF400A" w14:textId="0A81882B" w:rsidR="00A001BD" w:rsidRPr="00A001BD" w:rsidRDefault="00211AA8" w:rsidP="00211AA8">
      <w:pPr>
        <w:pStyle w:val="Lgende"/>
        <w:rPr>
          <w:lang w:val="en-US"/>
        </w:rPr>
      </w:pPr>
      <w:bookmarkStart w:id="53" w:name="_Toc38893338"/>
      <w:r w:rsidRPr="00211AA8">
        <w:rPr>
          <w:lang w:val="en-US"/>
        </w:rPr>
        <w:t xml:space="preserve">Figure </w:t>
      </w:r>
      <w:r>
        <w:fldChar w:fldCharType="begin"/>
      </w:r>
      <w:r w:rsidRPr="00211AA8">
        <w:rPr>
          <w:lang w:val="en-US"/>
        </w:rPr>
        <w:instrText xml:space="preserve"> SEQ Figure \* ARABIC </w:instrText>
      </w:r>
      <w:r>
        <w:fldChar w:fldCharType="separate"/>
      </w:r>
      <w:r w:rsidRPr="00211AA8">
        <w:rPr>
          <w:noProof/>
          <w:lang w:val="en-US"/>
        </w:rPr>
        <w:t>17</w:t>
      </w:r>
      <w:r>
        <w:fldChar w:fldCharType="end"/>
      </w:r>
      <w:r w:rsidRPr="00211AA8">
        <w:rPr>
          <w:lang w:val="en-US"/>
        </w:rPr>
        <w:t xml:space="preserve">: Positions of the </w:t>
      </w:r>
      <w:proofErr w:type="spellStart"/>
      <w:r w:rsidRPr="00211AA8">
        <w:rPr>
          <w:lang w:val="en-US"/>
        </w:rPr>
        <w:t>pressuremeter</w:t>
      </w:r>
      <w:proofErr w:type="spellEnd"/>
      <w:r w:rsidRPr="00211AA8">
        <w:rPr>
          <w:lang w:val="en-US"/>
        </w:rPr>
        <w:t xml:space="preserve"> tests in the cement-treated sand tank (top view)</w:t>
      </w:r>
      <w:bookmarkEnd w:id="53"/>
    </w:p>
    <w:p w14:paraId="2A160CB2" w14:textId="27F91149" w:rsidR="006C2549" w:rsidRDefault="006C2549" w:rsidP="004D6524">
      <w:pPr>
        <w:rPr>
          <w:lang w:val="en-US"/>
        </w:rPr>
      </w:pPr>
    </w:p>
    <w:p w14:paraId="1918E4EE" w14:textId="6B1335E8" w:rsidR="006C2549" w:rsidRDefault="006C2549" w:rsidP="004D6524">
      <w:pPr>
        <w:rPr>
          <w:lang w:val="en-US"/>
        </w:rPr>
      </w:pPr>
    </w:p>
    <w:p w14:paraId="5B07EF01" w14:textId="77777777" w:rsidR="006C2549" w:rsidRDefault="006C2549" w:rsidP="004D6524">
      <w:pPr>
        <w:rPr>
          <w:lang w:val="en-US"/>
        </w:rPr>
      </w:pPr>
    </w:p>
    <w:p w14:paraId="1B3DCF8A" w14:textId="77777777" w:rsidR="006C2549" w:rsidRDefault="006C2549" w:rsidP="004D6524">
      <w:pPr>
        <w:rPr>
          <w:lang w:val="en-US"/>
        </w:rPr>
      </w:pPr>
    </w:p>
    <w:p w14:paraId="4022D1DB" w14:textId="3907E6FD" w:rsidR="00AA58F8" w:rsidRPr="00211AA8" w:rsidRDefault="00AA58F8" w:rsidP="00AA58F8">
      <w:pPr>
        <w:pStyle w:val="Lgende"/>
        <w:keepNext/>
        <w:rPr>
          <w:lang w:val="en-US"/>
        </w:rPr>
      </w:pPr>
      <w:bookmarkStart w:id="54" w:name="_Toc38893340"/>
      <w:r w:rsidRPr="00211AA8">
        <w:rPr>
          <w:lang w:val="en-US"/>
        </w:rPr>
        <w:t xml:space="preserve">Tableau </w:t>
      </w:r>
      <w:r>
        <w:fldChar w:fldCharType="begin"/>
      </w:r>
      <w:r w:rsidRPr="00211AA8">
        <w:rPr>
          <w:lang w:val="en-US"/>
        </w:rPr>
        <w:instrText xml:space="preserve"> SEQ Tableau \* ARABIC </w:instrText>
      </w:r>
      <w:r>
        <w:fldChar w:fldCharType="separate"/>
      </w:r>
      <w:r w:rsidRPr="00211AA8">
        <w:rPr>
          <w:noProof/>
          <w:lang w:val="en-US"/>
        </w:rPr>
        <w:t>2</w:t>
      </w:r>
      <w:r>
        <w:fldChar w:fldCharType="end"/>
      </w:r>
      <w:r w:rsidRPr="00211AA8">
        <w:rPr>
          <w:lang w:val="en-US"/>
        </w:rPr>
        <w:t xml:space="preserve">: First results of </w:t>
      </w:r>
      <w:proofErr w:type="spellStart"/>
      <w:r w:rsidRPr="00211AA8">
        <w:rPr>
          <w:lang w:val="en-US"/>
        </w:rPr>
        <w:t>pressuremeter</w:t>
      </w:r>
      <w:proofErr w:type="spellEnd"/>
      <w:r w:rsidRPr="00211AA8">
        <w:rPr>
          <w:lang w:val="en-US"/>
        </w:rPr>
        <w:t xml:space="preserve"> tests on sand and cement-treated sand</w:t>
      </w:r>
      <w:bookmarkEnd w:id="54"/>
    </w:p>
    <w:tbl>
      <w:tblPr>
        <w:tblStyle w:val="Grilledutableau"/>
        <w:tblW w:w="0" w:type="auto"/>
        <w:tblLook w:val="04A0" w:firstRow="1" w:lastRow="0" w:firstColumn="1" w:lastColumn="0" w:noHBand="0" w:noVBand="1"/>
      </w:tblPr>
      <w:tblGrid>
        <w:gridCol w:w="1413"/>
        <w:gridCol w:w="1257"/>
        <w:gridCol w:w="1335"/>
        <w:gridCol w:w="1335"/>
        <w:gridCol w:w="1335"/>
        <w:gridCol w:w="1335"/>
        <w:gridCol w:w="1335"/>
      </w:tblGrid>
      <w:tr w:rsidR="004D6524" w14:paraId="663E8574" w14:textId="77777777" w:rsidTr="004D6524">
        <w:tc>
          <w:tcPr>
            <w:tcW w:w="1413" w:type="dxa"/>
          </w:tcPr>
          <w:p w14:paraId="42CE822D" w14:textId="57557D84"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Borehole n°</w:t>
            </w:r>
          </w:p>
        </w:tc>
        <w:tc>
          <w:tcPr>
            <w:tcW w:w="1257" w:type="dxa"/>
          </w:tcPr>
          <w:p w14:paraId="25DBD076" w14:textId="6ECA61F9"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Treatment</w:t>
            </w:r>
          </w:p>
        </w:tc>
        <w:tc>
          <w:tcPr>
            <w:tcW w:w="1335" w:type="dxa"/>
          </w:tcPr>
          <w:p w14:paraId="0764D6FC" w14:textId="1F731CA7"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Curing time</w:t>
            </w:r>
          </w:p>
        </w:tc>
        <w:tc>
          <w:tcPr>
            <w:tcW w:w="1335" w:type="dxa"/>
          </w:tcPr>
          <w:p w14:paraId="429844D5" w14:textId="781ECBFF"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E</w:t>
            </w:r>
            <w:r w:rsidRPr="004D6524">
              <w:rPr>
                <w:vertAlign w:val="subscript"/>
                <w:lang w:val="en-US"/>
              </w:rPr>
              <w:t>M</w:t>
            </w:r>
            <w:r>
              <w:rPr>
                <w:lang w:val="en-US"/>
              </w:rPr>
              <w:t xml:space="preserve"> (MPa)</w:t>
            </w:r>
          </w:p>
        </w:tc>
        <w:tc>
          <w:tcPr>
            <w:tcW w:w="1335" w:type="dxa"/>
          </w:tcPr>
          <w:p w14:paraId="66957D90" w14:textId="2D4F4528"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P</w:t>
            </w:r>
            <w:r w:rsidRPr="004D6524">
              <w:rPr>
                <w:vertAlign w:val="subscript"/>
                <w:lang w:val="en-US"/>
              </w:rPr>
              <w:t>l</w:t>
            </w:r>
            <w:r>
              <w:rPr>
                <w:lang w:val="en-US"/>
              </w:rPr>
              <w:t xml:space="preserve"> (kPa)</w:t>
            </w:r>
          </w:p>
        </w:tc>
        <w:tc>
          <w:tcPr>
            <w:tcW w:w="1335" w:type="dxa"/>
          </w:tcPr>
          <w:p w14:paraId="0FFEE385" w14:textId="28F55402"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proofErr w:type="spellStart"/>
            <w:r>
              <w:rPr>
                <w:lang w:val="en-US"/>
              </w:rPr>
              <w:t>P</w:t>
            </w:r>
            <w:r w:rsidRPr="004D6524">
              <w:rPr>
                <w:vertAlign w:val="subscript"/>
                <w:lang w:val="en-US"/>
              </w:rPr>
              <w:t>f</w:t>
            </w:r>
            <w:proofErr w:type="spellEnd"/>
            <w:r>
              <w:rPr>
                <w:lang w:val="en-US"/>
              </w:rPr>
              <w:t xml:space="preserve"> (kPa)</w:t>
            </w:r>
          </w:p>
        </w:tc>
        <w:tc>
          <w:tcPr>
            <w:tcW w:w="1335" w:type="dxa"/>
          </w:tcPr>
          <w:p w14:paraId="406B0F80" w14:textId="4836D395"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E</w:t>
            </w:r>
            <w:r w:rsidRPr="004D6524">
              <w:rPr>
                <w:vertAlign w:val="subscript"/>
                <w:lang w:val="en-US"/>
              </w:rPr>
              <w:t>M</w:t>
            </w:r>
            <w:r>
              <w:rPr>
                <w:lang w:val="en-US"/>
              </w:rPr>
              <w:t xml:space="preserve"> / P</w:t>
            </w:r>
            <w:r w:rsidRPr="004D6524">
              <w:rPr>
                <w:vertAlign w:val="subscript"/>
                <w:lang w:val="en-US"/>
              </w:rPr>
              <w:t>l</w:t>
            </w:r>
          </w:p>
        </w:tc>
      </w:tr>
      <w:tr w:rsidR="004D6524" w14:paraId="34E73509" w14:textId="77777777" w:rsidTr="004D6524">
        <w:tc>
          <w:tcPr>
            <w:tcW w:w="1413" w:type="dxa"/>
          </w:tcPr>
          <w:p w14:paraId="079298D2" w14:textId="4C84FCB8"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S1</w:t>
            </w:r>
          </w:p>
        </w:tc>
        <w:tc>
          <w:tcPr>
            <w:tcW w:w="1257" w:type="dxa"/>
          </w:tcPr>
          <w:p w14:paraId="2AA4E255" w14:textId="43DB13F9"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None</w:t>
            </w:r>
          </w:p>
        </w:tc>
        <w:tc>
          <w:tcPr>
            <w:tcW w:w="1335" w:type="dxa"/>
          </w:tcPr>
          <w:p w14:paraId="1DFD766D" w14:textId="76C2ADDC" w:rsidR="004D6524" w:rsidRDefault="004E149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w:t>
            </w:r>
          </w:p>
        </w:tc>
        <w:tc>
          <w:tcPr>
            <w:tcW w:w="1335" w:type="dxa"/>
          </w:tcPr>
          <w:p w14:paraId="1FB4E7AD" w14:textId="18D40E6A" w:rsidR="004D6524"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0,62</w:t>
            </w:r>
          </w:p>
        </w:tc>
        <w:tc>
          <w:tcPr>
            <w:tcW w:w="1335" w:type="dxa"/>
          </w:tcPr>
          <w:p w14:paraId="7A289489" w14:textId="4CFC53EE" w:rsidR="004D6524" w:rsidRPr="00525D6A"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sidRPr="00525D6A">
              <w:rPr>
                <w:lang w:val="en-US"/>
              </w:rPr>
              <w:t>214</w:t>
            </w:r>
          </w:p>
        </w:tc>
        <w:tc>
          <w:tcPr>
            <w:tcW w:w="1335" w:type="dxa"/>
          </w:tcPr>
          <w:p w14:paraId="01D750EC" w14:textId="68EA23FE" w:rsidR="004D6524" w:rsidRPr="000722A5" w:rsidRDefault="000722A5" w:rsidP="004D6524">
            <w:pPr>
              <w:pBdr>
                <w:top w:val="none" w:sz="0" w:space="0" w:color="auto"/>
                <w:left w:val="none" w:sz="0" w:space="0" w:color="auto"/>
                <w:bottom w:val="none" w:sz="0" w:space="0" w:color="auto"/>
                <w:right w:val="none" w:sz="0" w:space="0" w:color="auto"/>
                <w:between w:val="none" w:sz="0" w:space="0" w:color="auto"/>
              </w:pBdr>
              <w:jc w:val="center"/>
              <w:rPr>
                <w:color w:val="FF0000"/>
                <w:lang w:val="en-US"/>
              </w:rPr>
            </w:pPr>
            <w:r w:rsidRPr="000722A5">
              <w:rPr>
                <w:color w:val="FF0000"/>
                <w:lang w:val="en-US"/>
              </w:rPr>
              <w:t>190</w:t>
            </w:r>
          </w:p>
        </w:tc>
        <w:tc>
          <w:tcPr>
            <w:tcW w:w="1335" w:type="dxa"/>
          </w:tcPr>
          <w:p w14:paraId="3C4818AB" w14:textId="57630767" w:rsidR="004D6524"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2,89</w:t>
            </w:r>
          </w:p>
        </w:tc>
      </w:tr>
      <w:tr w:rsidR="004D6524" w14:paraId="77FDBBBD" w14:textId="77777777" w:rsidTr="004D6524">
        <w:tc>
          <w:tcPr>
            <w:tcW w:w="1413" w:type="dxa"/>
          </w:tcPr>
          <w:p w14:paraId="24EA6DBE" w14:textId="3EA1EB44"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C1</w:t>
            </w:r>
          </w:p>
        </w:tc>
        <w:tc>
          <w:tcPr>
            <w:tcW w:w="1257" w:type="dxa"/>
          </w:tcPr>
          <w:p w14:paraId="0FC305AA" w14:textId="09363098"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 cement</w:t>
            </w:r>
          </w:p>
        </w:tc>
        <w:tc>
          <w:tcPr>
            <w:tcW w:w="1335" w:type="dxa"/>
          </w:tcPr>
          <w:p w14:paraId="5080D2D6" w14:textId="1023E689" w:rsidR="004D6524" w:rsidRDefault="004E149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 xml:space="preserve">14 days </w:t>
            </w:r>
          </w:p>
        </w:tc>
        <w:tc>
          <w:tcPr>
            <w:tcW w:w="1335" w:type="dxa"/>
          </w:tcPr>
          <w:p w14:paraId="79253A26" w14:textId="554DFF18" w:rsidR="004D6524"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4,78</w:t>
            </w:r>
          </w:p>
        </w:tc>
        <w:tc>
          <w:tcPr>
            <w:tcW w:w="1335" w:type="dxa"/>
          </w:tcPr>
          <w:p w14:paraId="2434BEEA" w14:textId="6FCFC99F" w:rsidR="004D6524" w:rsidRPr="00525D6A"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sidRPr="00525D6A">
              <w:rPr>
                <w:lang w:val="en-US"/>
              </w:rPr>
              <w:t>900</w:t>
            </w:r>
          </w:p>
        </w:tc>
        <w:tc>
          <w:tcPr>
            <w:tcW w:w="1335" w:type="dxa"/>
          </w:tcPr>
          <w:p w14:paraId="168CDB45" w14:textId="0375CADA" w:rsidR="004D6524" w:rsidRPr="000722A5" w:rsidRDefault="000722A5" w:rsidP="004D6524">
            <w:pPr>
              <w:pBdr>
                <w:top w:val="none" w:sz="0" w:space="0" w:color="auto"/>
                <w:left w:val="none" w:sz="0" w:space="0" w:color="auto"/>
                <w:bottom w:val="none" w:sz="0" w:space="0" w:color="auto"/>
                <w:right w:val="none" w:sz="0" w:space="0" w:color="auto"/>
                <w:between w:val="none" w:sz="0" w:space="0" w:color="auto"/>
              </w:pBdr>
              <w:jc w:val="center"/>
              <w:rPr>
                <w:color w:val="FF0000"/>
                <w:lang w:val="en-US"/>
              </w:rPr>
            </w:pPr>
            <w:r w:rsidRPr="000722A5">
              <w:rPr>
                <w:color w:val="FF0000"/>
                <w:lang w:val="en-US"/>
              </w:rPr>
              <w:t>620</w:t>
            </w:r>
          </w:p>
        </w:tc>
        <w:tc>
          <w:tcPr>
            <w:tcW w:w="1335" w:type="dxa"/>
          </w:tcPr>
          <w:p w14:paraId="34C4ABC0" w14:textId="3A52B4D2" w:rsidR="004D6524" w:rsidRDefault="000722A5"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5,31</w:t>
            </w:r>
          </w:p>
        </w:tc>
      </w:tr>
      <w:tr w:rsidR="004D6524" w14:paraId="55BDBDCA" w14:textId="77777777" w:rsidTr="004D6524">
        <w:tc>
          <w:tcPr>
            <w:tcW w:w="1413" w:type="dxa"/>
          </w:tcPr>
          <w:p w14:paraId="5C183D71" w14:textId="68976272"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C2</w:t>
            </w:r>
          </w:p>
        </w:tc>
        <w:tc>
          <w:tcPr>
            <w:tcW w:w="1257" w:type="dxa"/>
          </w:tcPr>
          <w:p w14:paraId="37586225" w14:textId="471FCBFA"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 cement</w:t>
            </w:r>
          </w:p>
        </w:tc>
        <w:tc>
          <w:tcPr>
            <w:tcW w:w="1335" w:type="dxa"/>
          </w:tcPr>
          <w:p w14:paraId="28F9F497" w14:textId="7C85C18A" w:rsidR="004D6524" w:rsidRDefault="004E149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17 days</w:t>
            </w:r>
          </w:p>
        </w:tc>
        <w:tc>
          <w:tcPr>
            <w:tcW w:w="1335" w:type="dxa"/>
          </w:tcPr>
          <w:p w14:paraId="182904D9" w14:textId="00D9E4B5"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6,24</w:t>
            </w:r>
          </w:p>
        </w:tc>
        <w:tc>
          <w:tcPr>
            <w:tcW w:w="1335" w:type="dxa"/>
          </w:tcPr>
          <w:p w14:paraId="78ABB0F3" w14:textId="677AA456"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793</w:t>
            </w:r>
          </w:p>
        </w:tc>
        <w:tc>
          <w:tcPr>
            <w:tcW w:w="1335" w:type="dxa"/>
          </w:tcPr>
          <w:p w14:paraId="6DB05C5A" w14:textId="64EB4664"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sidRPr="00525D6A">
              <w:rPr>
                <w:color w:val="FF0000"/>
                <w:lang w:val="en-US"/>
              </w:rPr>
              <w:t>690</w:t>
            </w:r>
          </w:p>
        </w:tc>
        <w:tc>
          <w:tcPr>
            <w:tcW w:w="1335" w:type="dxa"/>
          </w:tcPr>
          <w:p w14:paraId="21D3CF20" w14:textId="642FF101"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7,87</w:t>
            </w:r>
          </w:p>
        </w:tc>
      </w:tr>
      <w:tr w:rsidR="004D6524" w14:paraId="67A406E9" w14:textId="77777777" w:rsidTr="004D6524">
        <w:tc>
          <w:tcPr>
            <w:tcW w:w="1413" w:type="dxa"/>
          </w:tcPr>
          <w:p w14:paraId="6B26CCF1" w14:textId="68837ED1"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C3</w:t>
            </w:r>
          </w:p>
        </w:tc>
        <w:tc>
          <w:tcPr>
            <w:tcW w:w="1257" w:type="dxa"/>
          </w:tcPr>
          <w:p w14:paraId="7BBA5EE6" w14:textId="29E10279"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 cement</w:t>
            </w:r>
          </w:p>
        </w:tc>
        <w:tc>
          <w:tcPr>
            <w:tcW w:w="1335" w:type="dxa"/>
          </w:tcPr>
          <w:p w14:paraId="4A911C3B" w14:textId="168C2430" w:rsidR="004D6524" w:rsidRDefault="004E149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17 days</w:t>
            </w:r>
          </w:p>
        </w:tc>
        <w:tc>
          <w:tcPr>
            <w:tcW w:w="1335" w:type="dxa"/>
          </w:tcPr>
          <w:p w14:paraId="3BF4E5D1" w14:textId="75921668"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5,50</w:t>
            </w:r>
          </w:p>
        </w:tc>
        <w:tc>
          <w:tcPr>
            <w:tcW w:w="1335" w:type="dxa"/>
          </w:tcPr>
          <w:p w14:paraId="3D21495C" w14:textId="08B34985"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846</w:t>
            </w:r>
          </w:p>
        </w:tc>
        <w:tc>
          <w:tcPr>
            <w:tcW w:w="1335" w:type="dxa"/>
          </w:tcPr>
          <w:p w14:paraId="41081E5F" w14:textId="48D1DDBF"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sidRPr="00525D6A">
              <w:rPr>
                <w:color w:val="FF0000"/>
                <w:lang w:val="en-US"/>
              </w:rPr>
              <w:t>690</w:t>
            </w:r>
          </w:p>
        </w:tc>
        <w:tc>
          <w:tcPr>
            <w:tcW w:w="1335" w:type="dxa"/>
          </w:tcPr>
          <w:p w14:paraId="6F81F515" w14:textId="00EFAFCE"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6,5</w:t>
            </w:r>
          </w:p>
        </w:tc>
      </w:tr>
      <w:tr w:rsidR="004D6524" w14:paraId="1CE22DCC" w14:textId="77777777" w:rsidTr="004D6524">
        <w:tc>
          <w:tcPr>
            <w:tcW w:w="1413" w:type="dxa"/>
          </w:tcPr>
          <w:p w14:paraId="1AAA0239" w14:textId="2EC1B388"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C4</w:t>
            </w:r>
          </w:p>
        </w:tc>
        <w:tc>
          <w:tcPr>
            <w:tcW w:w="1257" w:type="dxa"/>
          </w:tcPr>
          <w:p w14:paraId="63A9C5CB" w14:textId="3828AED4" w:rsidR="004D6524" w:rsidRDefault="004D6524"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 cement</w:t>
            </w:r>
          </w:p>
        </w:tc>
        <w:tc>
          <w:tcPr>
            <w:tcW w:w="1335" w:type="dxa"/>
          </w:tcPr>
          <w:p w14:paraId="0723F590" w14:textId="37B0D583" w:rsidR="004D6524" w:rsidRDefault="004E149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19 days</w:t>
            </w:r>
          </w:p>
        </w:tc>
        <w:tc>
          <w:tcPr>
            <w:tcW w:w="1335" w:type="dxa"/>
          </w:tcPr>
          <w:p w14:paraId="09905947" w14:textId="1556594E" w:rsidR="004D6524" w:rsidRDefault="00525D6A"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2,38</w:t>
            </w:r>
          </w:p>
        </w:tc>
        <w:tc>
          <w:tcPr>
            <w:tcW w:w="1335" w:type="dxa"/>
          </w:tcPr>
          <w:p w14:paraId="01BDA29B" w14:textId="4EB80F9F" w:rsidR="004D6524" w:rsidRDefault="00A001BD"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829</w:t>
            </w:r>
          </w:p>
        </w:tc>
        <w:tc>
          <w:tcPr>
            <w:tcW w:w="1335" w:type="dxa"/>
          </w:tcPr>
          <w:p w14:paraId="6313D56B" w14:textId="13782AF8" w:rsidR="004D6524" w:rsidRDefault="00A001BD"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sidRPr="00A001BD">
              <w:rPr>
                <w:color w:val="00B050"/>
                <w:lang w:val="en-US"/>
              </w:rPr>
              <w:t>430</w:t>
            </w:r>
          </w:p>
        </w:tc>
        <w:tc>
          <w:tcPr>
            <w:tcW w:w="1335" w:type="dxa"/>
          </w:tcPr>
          <w:p w14:paraId="3FBDAFED" w14:textId="5A3FE410" w:rsidR="004D6524" w:rsidRDefault="00A001BD" w:rsidP="004D6524">
            <w:pPr>
              <w:pBdr>
                <w:top w:val="none" w:sz="0" w:space="0" w:color="auto"/>
                <w:left w:val="none" w:sz="0" w:space="0" w:color="auto"/>
                <w:bottom w:val="none" w:sz="0" w:space="0" w:color="auto"/>
                <w:right w:val="none" w:sz="0" w:space="0" w:color="auto"/>
                <w:between w:val="none" w:sz="0" w:space="0" w:color="auto"/>
              </w:pBdr>
              <w:jc w:val="center"/>
              <w:rPr>
                <w:lang w:val="en-US"/>
              </w:rPr>
            </w:pPr>
            <w:r>
              <w:rPr>
                <w:lang w:val="en-US"/>
              </w:rPr>
              <w:t>2,87</w:t>
            </w:r>
          </w:p>
          <w:p w14:paraId="0AEF6429" w14:textId="5D69D282" w:rsidR="00A001BD" w:rsidRDefault="00A001BD" w:rsidP="004D6524">
            <w:pPr>
              <w:pBdr>
                <w:top w:val="none" w:sz="0" w:space="0" w:color="auto"/>
                <w:left w:val="none" w:sz="0" w:space="0" w:color="auto"/>
                <w:bottom w:val="none" w:sz="0" w:space="0" w:color="auto"/>
                <w:right w:val="none" w:sz="0" w:space="0" w:color="auto"/>
                <w:between w:val="none" w:sz="0" w:space="0" w:color="auto"/>
              </w:pBdr>
              <w:jc w:val="center"/>
              <w:rPr>
                <w:lang w:val="en-US"/>
              </w:rPr>
            </w:pPr>
          </w:p>
        </w:tc>
      </w:tr>
    </w:tbl>
    <w:p w14:paraId="3919AD23" w14:textId="77777777" w:rsidR="004D6524" w:rsidRPr="004D6524" w:rsidRDefault="004D6524" w:rsidP="004D6524">
      <w:pPr>
        <w:rPr>
          <w:lang w:val="en-US"/>
        </w:rPr>
      </w:pPr>
    </w:p>
    <w:p w14:paraId="5E0C48DB" w14:textId="2D4FA5D8" w:rsidR="00A81C0C" w:rsidRDefault="00E74E9B" w:rsidP="00E74E9B">
      <w:pPr>
        <w:pStyle w:val="Titre3"/>
        <w:ind w:firstLine="708"/>
        <w:rPr>
          <w:vertAlign w:val="subscript"/>
          <w:lang w:val="en-US"/>
        </w:rPr>
      </w:pPr>
      <w:bookmarkStart w:id="55" w:name="_Toc38893319"/>
      <w:r>
        <w:rPr>
          <w:lang w:val="en-US"/>
        </w:rPr>
        <w:t xml:space="preserve">XI.1. </w:t>
      </w:r>
      <w:r w:rsidR="0048376B">
        <w:rPr>
          <w:lang w:val="en-US"/>
        </w:rPr>
        <w:t>Effects on the limit pressure P</w:t>
      </w:r>
      <w:r w:rsidR="0048376B" w:rsidRPr="0048376B">
        <w:rPr>
          <w:vertAlign w:val="subscript"/>
          <w:lang w:val="en-US"/>
        </w:rPr>
        <w:t>l</w:t>
      </w:r>
      <w:bookmarkEnd w:id="55"/>
    </w:p>
    <w:p w14:paraId="639A1899" w14:textId="7B86E5BE" w:rsidR="006C2549" w:rsidRPr="006C2549" w:rsidRDefault="007B729F" w:rsidP="006C2549">
      <w:pPr>
        <w:rPr>
          <w:lang w:val="en-US"/>
        </w:rPr>
      </w:pPr>
      <w:r>
        <w:rPr>
          <w:lang w:val="en-US"/>
        </w:rPr>
        <w:t xml:space="preserve">Results </w:t>
      </w:r>
      <w:r w:rsidR="00F514DC">
        <w:rPr>
          <w:lang w:val="en-US"/>
        </w:rPr>
        <w:t xml:space="preserve">are </w:t>
      </w:r>
      <w:r w:rsidR="008E54FB">
        <w:rPr>
          <w:lang w:val="en-US"/>
        </w:rPr>
        <w:t xml:space="preserve">roughly homogenous, with 2% of cement the limit pressure is around 4 times higher than on natural sand. </w:t>
      </w:r>
    </w:p>
    <w:p w14:paraId="6A94618D" w14:textId="2355417A" w:rsidR="00E74E9B" w:rsidRDefault="00E74E9B" w:rsidP="00E74E9B">
      <w:pPr>
        <w:pStyle w:val="Titre3"/>
        <w:ind w:firstLine="708"/>
        <w:rPr>
          <w:vertAlign w:val="subscript"/>
          <w:lang w:val="en-US"/>
        </w:rPr>
      </w:pPr>
      <w:bookmarkStart w:id="56" w:name="_Toc38893320"/>
      <w:r>
        <w:rPr>
          <w:lang w:val="en-US"/>
        </w:rPr>
        <w:t xml:space="preserve">XI.2. Effects on the </w:t>
      </w:r>
      <w:proofErr w:type="spellStart"/>
      <w:r>
        <w:rPr>
          <w:lang w:val="en-US"/>
        </w:rPr>
        <w:t>pressuremetric</w:t>
      </w:r>
      <w:proofErr w:type="spellEnd"/>
      <w:r>
        <w:rPr>
          <w:lang w:val="en-US"/>
        </w:rPr>
        <w:t xml:space="preserve"> modulus E</w:t>
      </w:r>
      <w:r w:rsidRPr="00E74E9B">
        <w:rPr>
          <w:vertAlign w:val="subscript"/>
          <w:lang w:val="en-US"/>
        </w:rPr>
        <w:t>M</w:t>
      </w:r>
      <w:bookmarkEnd w:id="56"/>
    </w:p>
    <w:p w14:paraId="71D6B791" w14:textId="77777777" w:rsidR="007B729F" w:rsidRPr="00113C3F" w:rsidRDefault="007B729F" w:rsidP="007B729F">
      <w:pPr>
        <w:rPr>
          <w:lang w:val="en-US"/>
        </w:rPr>
      </w:pPr>
      <w:r>
        <w:rPr>
          <w:lang w:val="en-US"/>
        </w:rPr>
        <w:t xml:space="preserve">By adding 2% of cement in a sand we can notice that it improves by 4 to 10 times the initial </w:t>
      </w:r>
      <w:proofErr w:type="spellStart"/>
      <w:r>
        <w:rPr>
          <w:lang w:val="en-US"/>
        </w:rPr>
        <w:t>pressuremetric</w:t>
      </w:r>
      <w:proofErr w:type="spellEnd"/>
      <w:r>
        <w:rPr>
          <w:lang w:val="en-US"/>
        </w:rPr>
        <w:t xml:space="preserve"> modulus (high variability, repeatability issue?). </w:t>
      </w:r>
    </w:p>
    <w:p w14:paraId="23053BEA" w14:textId="3BA1FE70" w:rsidR="004D6524" w:rsidRDefault="007B729F" w:rsidP="00113C3F">
      <w:pPr>
        <w:rPr>
          <w:lang w:val="en-US"/>
        </w:rPr>
      </w:pPr>
      <w:r>
        <w:rPr>
          <w:lang w:val="en-US"/>
        </w:rPr>
        <w:t xml:space="preserve">The test C4 has a result very surprising compared to the other tests on cemented sand. One possible explanation could be that it has been done between 2 boreholes already tested? </w:t>
      </w:r>
    </w:p>
    <w:p w14:paraId="736FAB63" w14:textId="77777777" w:rsidR="004D6524" w:rsidRDefault="004D6524" w:rsidP="00113C3F">
      <w:pPr>
        <w:rPr>
          <w:lang w:val="en-US"/>
        </w:rPr>
      </w:pPr>
    </w:p>
    <w:p w14:paraId="6E4FD0F0" w14:textId="0B6D9787" w:rsidR="00E74E9B" w:rsidRDefault="00E74E9B" w:rsidP="00E74E9B">
      <w:pPr>
        <w:pStyle w:val="Titre3"/>
        <w:ind w:firstLine="708"/>
        <w:rPr>
          <w:vertAlign w:val="subscript"/>
          <w:lang w:val="en-US"/>
        </w:rPr>
      </w:pPr>
      <w:bookmarkStart w:id="57" w:name="_Toc38893321"/>
      <w:r>
        <w:rPr>
          <w:lang w:val="en-US"/>
        </w:rPr>
        <w:t xml:space="preserve">XI.3. Effects on the creep pressure </w:t>
      </w:r>
      <w:proofErr w:type="spellStart"/>
      <w:r>
        <w:rPr>
          <w:lang w:val="en-US"/>
        </w:rPr>
        <w:t>P</w:t>
      </w:r>
      <w:r>
        <w:rPr>
          <w:vertAlign w:val="subscript"/>
          <w:lang w:val="en-US"/>
        </w:rPr>
        <w:t>f</w:t>
      </w:r>
      <w:bookmarkEnd w:id="57"/>
      <w:proofErr w:type="spellEnd"/>
    </w:p>
    <w:p w14:paraId="30ACC008" w14:textId="2FED9ECB" w:rsidR="00E74E9B" w:rsidRDefault="007B729F" w:rsidP="00A81C0C">
      <w:pPr>
        <w:rPr>
          <w:lang w:val="en-US"/>
        </w:rPr>
      </w:pPr>
      <w:r>
        <w:rPr>
          <w:lang w:val="en-US"/>
        </w:rPr>
        <w:t xml:space="preserve">To be checked, red means that the creep pressure is lower than P2. </w:t>
      </w:r>
    </w:p>
    <w:p w14:paraId="49F18D3D" w14:textId="52C43F8A" w:rsidR="001670AF" w:rsidRDefault="001670AF" w:rsidP="00A81C0C">
      <w:pPr>
        <w:rPr>
          <w:lang w:val="en-US"/>
        </w:rPr>
      </w:pPr>
    </w:p>
    <w:p w14:paraId="4DC67DEE" w14:textId="30961678" w:rsidR="001670AF" w:rsidRPr="00A81C0C" w:rsidRDefault="001670AF" w:rsidP="00A81C0C">
      <w:pPr>
        <w:rPr>
          <w:lang w:val="en-US"/>
        </w:rPr>
      </w:pPr>
    </w:p>
    <w:sectPr w:rsidR="001670AF" w:rsidRPr="00A81C0C" w:rsidSect="00B35C41">
      <w:footerReference w:type="default" r:id="rId50"/>
      <w:pgSz w:w="11906" w:h="16838"/>
      <w:pgMar w:top="1134" w:right="850" w:bottom="1134"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del Abdallah" w:date="2020-03-17T18:15:00Z" w:initials="AA">
    <w:p w14:paraId="0000000F" w14:textId="0000000F" w:rsidR="00486996" w:rsidRDefault="00486996">
      <w:pPr>
        <w:spacing w:after="0" w:line="240" w:lineRule="auto"/>
      </w:pPr>
      <w:r>
        <w:t>Il faut commencer par expliquer le principe général et le but de l’essai et faire un schéma général du matériel. Inspire-toi des normes par exemple.</w:t>
      </w:r>
    </w:p>
  </w:comment>
  <w:comment w:id="6" w:author="Adel Abdallah" w:date="2020-03-17T18:19:00Z" w:initials="AA">
    <w:p w14:paraId="0000000E" w14:textId="0000000E" w:rsidR="00486996" w:rsidRDefault="00486996">
      <w:pPr>
        <w:spacing w:after="0" w:line="240" w:lineRule="auto"/>
      </w:pPr>
      <w:r>
        <w:t>Je pense qu’il convient de parler d’abord des 2 types de cellules</w:t>
      </w:r>
    </w:p>
  </w:comment>
  <w:comment w:id="7" w:author="Adel Abdallah" w:date="2020-03-17T18:18:00Z" w:initials="AA">
    <w:p w14:paraId="0000000D" w14:textId="0000000D" w:rsidR="00486996" w:rsidRDefault="00486996">
      <w:pPr>
        <w:spacing w:after="0" w:line="240" w:lineRule="auto"/>
      </w:pPr>
      <w:r>
        <w:t>Expliquer la capacité et la précision nécessaires</w:t>
      </w:r>
    </w:p>
  </w:comment>
  <w:comment w:id="10" w:author="Adel Abdallah" w:date="2020-03-17T18:21:00Z" w:initials="AA">
    <w:p w14:paraId="0000000C" w14:textId="162125C2" w:rsidR="00486996" w:rsidRDefault="00486996">
      <w:pPr>
        <w:spacing w:after="0" w:line="240" w:lineRule="auto"/>
      </w:pPr>
      <w:r>
        <w:t>Un schéma plus complet, expliquant le montage de la membrane et la vérification de l’étanchéité ?</w:t>
      </w:r>
    </w:p>
  </w:comment>
  <w:comment w:id="12" w:author="Adel Abdallah" w:date="2020-03-17T18:22:00Z" w:initials="AA">
    <w:p w14:paraId="0000000B" w14:textId="0000000B" w:rsidR="00486996" w:rsidRDefault="00486996">
      <w:pPr>
        <w:spacing w:after="0" w:line="240" w:lineRule="auto"/>
      </w:pPr>
      <w:r>
        <w:t>Photo de la connexion ?</w:t>
      </w:r>
    </w:p>
  </w:comment>
  <w:comment w:id="21" w:author="Adel Abdallah" w:date="2020-03-17T18:35:00Z" w:initials="AA">
    <w:p w14:paraId="00000009" w14:textId="00000009" w:rsidR="00486996" w:rsidRDefault="00486996">
      <w:pPr>
        <w:spacing w:after="0" w:line="240" w:lineRule="auto"/>
      </w:pPr>
      <w:r>
        <w:t>Expliquer à quoi ils servent : le premier à corriger la pression et le second à corriger le volume</w:t>
      </w:r>
    </w:p>
    <w:p w14:paraId="0000000A" w14:textId="0000000A" w:rsidR="00486996" w:rsidRDefault="00486996">
      <w:pPr>
        <w:spacing w:after="0" w:line="240" w:lineRule="auto"/>
      </w:pPr>
      <w:r>
        <w:t>Le premier se fait à chaque fois qu’on change de membrane et le second à chaque série d’essais (quand le système est rempli)</w:t>
      </w:r>
    </w:p>
  </w:comment>
  <w:comment w:id="27" w:author="Adel Abdallah" w:date="2020-03-17T18:41:00Z" w:initials="AA">
    <w:p w14:paraId="00000008" w14:textId="00000008" w:rsidR="00486996" w:rsidRDefault="00486996">
      <w:pPr>
        <w:spacing w:after="0" w:line="240" w:lineRule="auto"/>
      </w:pPr>
      <w:r>
        <w:t>Exigences de taille selon celle de la cellule et rigidité (norme)</w:t>
      </w:r>
    </w:p>
  </w:comment>
  <w:comment w:id="29" w:author="Adel Abdallah" w:date="2020-03-17T18:42:00Z" w:initials="AA">
    <w:p w14:paraId="00000007" w14:textId="00000007" w:rsidR="00486996" w:rsidRDefault="00486996">
      <w:pPr>
        <w:spacing w:after="0" w:line="240" w:lineRule="auto"/>
      </w:pPr>
      <w:r>
        <w:t>Sinon ? dire qu’il faut descendre la cellule à la profondeur d’essai, comment contrôler cela ?</w:t>
      </w:r>
    </w:p>
  </w:comment>
  <w:comment w:id="30" w:author="Adel Abdallah" w:date="2020-03-17T18:43:00Z" w:initials="AA">
    <w:p w14:paraId="00000006" w14:textId="00000006" w:rsidR="00486996" w:rsidRDefault="00486996">
      <w:pPr>
        <w:spacing w:after="0" w:line="240" w:lineRule="auto"/>
      </w:pPr>
      <w:r>
        <w:t>Comment, quel diamètre ?</w:t>
      </w:r>
    </w:p>
  </w:comment>
  <w:comment w:id="32" w:author="Adel Abdallah" w:date="2020-03-17T18:46:00Z" w:initials="AA">
    <w:p w14:paraId="00000003" w14:textId="00000003" w:rsidR="00486996" w:rsidRDefault="00486996">
      <w:pPr>
        <w:spacing w:after="0" w:line="240" w:lineRule="auto"/>
      </w:pPr>
      <w:r>
        <w:rPr>
          <w:rStyle w:val="Marquedecommentaire"/>
        </w:rPr>
        <w:annotationRef/>
      </w:r>
    </w:p>
  </w:comment>
  <w:comment w:id="33" w:author="Adel Abdallah" w:date="2020-03-17T18:46:00Z" w:initials="AA">
    <w:p w14:paraId="00000004" w14:textId="00000004" w:rsidR="00486996" w:rsidRDefault="00486996">
      <w:pPr>
        <w:spacing w:after="0" w:line="240" w:lineRule="auto"/>
      </w:pPr>
      <w:r>
        <w:t>Les variations de volume doivent guider les paliers de pression</w:t>
      </w:r>
    </w:p>
    <w:p w14:paraId="00000005" w14:textId="00000005" w:rsidR="00486996" w:rsidRDefault="00486996">
      <w:pPr>
        <w:spacing w:after="0" w:line="240" w:lineRule="auto"/>
      </w:pPr>
      <w:r>
        <w:t>Donner un exemple d’une feuille d’essai</w:t>
      </w:r>
    </w:p>
  </w:comment>
  <w:comment w:id="38" w:author="Alice Wassermann" w:date="2020-04-22T15:34:00Z" w:initials="AW">
    <w:p w14:paraId="00000002" w14:textId="00000002" w:rsidR="00486996" w:rsidRDefault="00486996">
      <w:pPr>
        <w:spacing w:after="0" w:line="240" w:lineRule="auto"/>
      </w:pPr>
      <w:r>
        <w:t>Dans les travaux d'Hossein il a soustrait mais dans des documents j'ai trouvé une addition....</w:t>
      </w:r>
    </w:p>
  </w:comment>
  <w:comment w:id="40" w:author="Adel Abdallah" w:date="2020-03-17T18:44:00Z" w:initials="AA">
    <w:p w14:paraId="00000001" w14:textId="00000001" w:rsidR="00486996" w:rsidRDefault="00486996">
      <w:pPr>
        <w:spacing w:after="0" w:line="240" w:lineRule="auto"/>
      </w:pPr>
      <w:r>
        <w:t>Expliquer étape par étape la correction de pression, puis la correction de volume.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00F" w15:done="1"/>
  <w15:commentEx w15:paraId="0000000E" w15:done="1"/>
  <w15:commentEx w15:paraId="0000000D" w15:done="1"/>
  <w15:commentEx w15:paraId="0000000C" w15:done="0"/>
  <w15:commentEx w15:paraId="0000000B" w15:done="0"/>
  <w15:commentEx w15:paraId="0000000A" w15:done="1"/>
  <w15:commentEx w15:paraId="00000008" w15:done="0"/>
  <w15:commentEx w15:paraId="00000007" w15:done="0"/>
  <w15:commentEx w15:paraId="00000006" w15:done="0"/>
  <w15:commentEx w15:paraId="00000003" w15:done="0"/>
  <w15:commentEx w15:paraId="00000005" w15:paraIdParent="00000003" w15:done="0"/>
  <w15:commentEx w15:paraId="00000002" w15:done="1"/>
  <w15:commentEx w15:paraId="0000000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00F" w16cid:durableId="740437BD"/>
  <w16cid:commentId w16cid:paraId="0000000E" w16cid:durableId="0B9367E8"/>
  <w16cid:commentId w16cid:paraId="0000000D" w16cid:durableId="780CC0FA"/>
  <w16cid:commentId w16cid:paraId="0000000C" w16cid:durableId="6A51838C"/>
  <w16cid:commentId w16cid:paraId="0000000B" w16cid:durableId="76393024"/>
  <w16cid:commentId w16cid:paraId="0000000A" w16cid:durableId="40D4DB20"/>
  <w16cid:commentId w16cid:paraId="00000008" w16cid:durableId="3D099822"/>
  <w16cid:commentId w16cid:paraId="00000007" w16cid:durableId="6E7C4010"/>
  <w16cid:commentId w16cid:paraId="00000006" w16cid:durableId="411D6432"/>
  <w16cid:commentId w16cid:paraId="00000003" w16cid:durableId="4A317DA8"/>
  <w16cid:commentId w16cid:paraId="00000005" w16cid:durableId="683FF582"/>
  <w16cid:commentId w16cid:paraId="00000002" w16cid:durableId="5A77EF0F"/>
  <w16cid:commentId w16cid:paraId="00000001" w16cid:durableId="32549F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6FA83" w14:textId="77777777" w:rsidR="00BA2CE3" w:rsidRDefault="00BA2CE3">
      <w:pPr>
        <w:spacing w:after="0" w:line="240" w:lineRule="auto"/>
      </w:pPr>
      <w:r>
        <w:separator/>
      </w:r>
    </w:p>
  </w:endnote>
  <w:endnote w:type="continuationSeparator" w:id="0">
    <w:p w14:paraId="6E62AC3F" w14:textId="77777777" w:rsidR="00BA2CE3" w:rsidRDefault="00BA2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14706" w14:textId="77777777" w:rsidR="00486996" w:rsidRDefault="0048699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5245750"/>
      <w:docPartObj>
        <w:docPartGallery w:val="Page Numbers (Bottom of Page)"/>
        <w:docPartUnique/>
      </w:docPartObj>
    </w:sdtPr>
    <w:sdtEndPr/>
    <w:sdtContent>
      <w:p w14:paraId="0D785E9E" w14:textId="386F6FE6" w:rsidR="00486996" w:rsidRDefault="00BA2CE3">
        <w:pPr>
          <w:pStyle w:val="Pieddepage"/>
          <w:jc w:val="right"/>
        </w:pPr>
      </w:p>
    </w:sdtContent>
  </w:sdt>
  <w:p w14:paraId="407613C3" w14:textId="77777777" w:rsidR="00486996" w:rsidRDefault="0048699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4B7C4" w14:textId="77777777" w:rsidR="00486996" w:rsidRDefault="0048699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2301030"/>
      <w:docPartObj>
        <w:docPartGallery w:val="Page Numbers (Bottom of Page)"/>
        <w:docPartUnique/>
      </w:docPartObj>
    </w:sdtPr>
    <w:sdtEndPr/>
    <w:sdtContent>
      <w:p w14:paraId="6F118C5A" w14:textId="7FD85C8E" w:rsidR="00486996" w:rsidRDefault="00486996">
        <w:pPr>
          <w:pStyle w:val="Pieddepage"/>
          <w:jc w:val="right"/>
        </w:pPr>
        <w:r>
          <w:fldChar w:fldCharType="begin"/>
        </w:r>
        <w:r>
          <w:instrText>PAGE   \* MERGEFORMAT</w:instrText>
        </w:r>
        <w:r>
          <w:fldChar w:fldCharType="separate"/>
        </w:r>
        <w:r>
          <w:t>2</w:t>
        </w:r>
        <w:r>
          <w:fldChar w:fldCharType="end"/>
        </w:r>
      </w:p>
    </w:sdtContent>
  </w:sdt>
  <w:p w14:paraId="725CB719" w14:textId="77777777" w:rsidR="00486996" w:rsidRDefault="0048699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24B7FF" w14:textId="77777777" w:rsidR="00BA2CE3" w:rsidRDefault="00BA2CE3">
      <w:pPr>
        <w:spacing w:after="0" w:line="240" w:lineRule="auto"/>
      </w:pPr>
      <w:r>
        <w:separator/>
      </w:r>
    </w:p>
  </w:footnote>
  <w:footnote w:type="continuationSeparator" w:id="0">
    <w:p w14:paraId="25F176DA" w14:textId="77777777" w:rsidR="00BA2CE3" w:rsidRDefault="00BA2C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B666E" w14:textId="77777777" w:rsidR="00486996" w:rsidRDefault="0048699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4A8A6" w14:textId="77777777" w:rsidR="00486996" w:rsidRDefault="0048699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06561" w14:textId="77777777" w:rsidR="00486996" w:rsidRDefault="0048699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8378C4"/>
    <w:multiLevelType w:val="hybridMultilevel"/>
    <w:tmpl w:val="A1A837E2"/>
    <w:lvl w:ilvl="0" w:tplc="429EF692">
      <w:start w:val="1"/>
      <w:numFmt w:val="decimal"/>
      <w:lvlText w:val="%1)"/>
      <w:lvlJc w:val="left"/>
      <w:pPr>
        <w:ind w:left="709" w:hanging="360"/>
      </w:pPr>
    </w:lvl>
    <w:lvl w:ilvl="1" w:tplc="CD42D902">
      <w:start w:val="1"/>
      <w:numFmt w:val="lowerLetter"/>
      <w:lvlText w:val="%2."/>
      <w:lvlJc w:val="left"/>
      <w:pPr>
        <w:ind w:left="1429" w:hanging="360"/>
      </w:pPr>
    </w:lvl>
    <w:lvl w:ilvl="2" w:tplc="B122D2AA">
      <w:start w:val="1"/>
      <w:numFmt w:val="lowerRoman"/>
      <w:lvlText w:val="%3."/>
      <w:lvlJc w:val="right"/>
      <w:pPr>
        <w:ind w:left="2149" w:hanging="180"/>
      </w:pPr>
    </w:lvl>
    <w:lvl w:ilvl="3" w:tplc="77F8F4B8">
      <w:start w:val="1"/>
      <w:numFmt w:val="decimal"/>
      <w:lvlText w:val="%4."/>
      <w:lvlJc w:val="left"/>
      <w:pPr>
        <w:ind w:left="2869" w:hanging="360"/>
      </w:pPr>
    </w:lvl>
    <w:lvl w:ilvl="4" w:tplc="C994BD26">
      <w:start w:val="1"/>
      <w:numFmt w:val="lowerLetter"/>
      <w:lvlText w:val="%5."/>
      <w:lvlJc w:val="left"/>
      <w:pPr>
        <w:ind w:left="3589" w:hanging="360"/>
      </w:pPr>
    </w:lvl>
    <w:lvl w:ilvl="5" w:tplc="DAF6B196">
      <w:start w:val="1"/>
      <w:numFmt w:val="lowerRoman"/>
      <w:lvlText w:val="%6."/>
      <w:lvlJc w:val="right"/>
      <w:pPr>
        <w:ind w:left="4309" w:hanging="180"/>
      </w:pPr>
    </w:lvl>
    <w:lvl w:ilvl="6" w:tplc="7808524C">
      <w:start w:val="1"/>
      <w:numFmt w:val="decimal"/>
      <w:lvlText w:val="%7."/>
      <w:lvlJc w:val="left"/>
      <w:pPr>
        <w:ind w:left="5029" w:hanging="360"/>
      </w:pPr>
    </w:lvl>
    <w:lvl w:ilvl="7" w:tplc="9C247FBA">
      <w:start w:val="1"/>
      <w:numFmt w:val="lowerLetter"/>
      <w:lvlText w:val="%8."/>
      <w:lvlJc w:val="left"/>
      <w:pPr>
        <w:ind w:left="5749" w:hanging="360"/>
      </w:pPr>
    </w:lvl>
    <w:lvl w:ilvl="8" w:tplc="8396AB34">
      <w:start w:val="1"/>
      <w:numFmt w:val="lowerRoman"/>
      <w:lvlText w:val="%9."/>
      <w:lvlJc w:val="right"/>
      <w:pPr>
        <w:ind w:left="6469" w:hanging="180"/>
      </w:pPr>
    </w:lvl>
  </w:abstractNum>
  <w:abstractNum w:abstractNumId="1" w15:restartNumberingAfterBreak="0">
    <w:nsid w:val="386251D9"/>
    <w:multiLevelType w:val="hybridMultilevel"/>
    <w:tmpl w:val="86FE5882"/>
    <w:lvl w:ilvl="0" w:tplc="F3B86E7C">
      <w:start w:val="1"/>
      <w:numFmt w:val="bullet"/>
      <w:lvlText w:val="·"/>
      <w:lvlJc w:val="left"/>
      <w:pPr>
        <w:ind w:left="720" w:hanging="360"/>
      </w:pPr>
      <w:rPr>
        <w:rFonts w:ascii="Symbol" w:eastAsia="Symbol" w:hAnsi="Symbol" w:cs="Symbol"/>
      </w:rPr>
    </w:lvl>
    <w:lvl w:ilvl="1" w:tplc="125E0782">
      <w:start w:val="1"/>
      <w:numFmt w:val="bullet"/>
      <w:lvlText w:val="o"/>
      <w:lvlJc w:val="left"/>
      <w:pPr>
        <w:ind w:left="1440" w:hanging="360"/>
      </w:pPr>
      <w:rPr>
        <w:rFonts w:ascii="Courier New" w:eastAsia="Courier New" w:hAnsi="Courier New" w:cs="Courier New"/>
      </w:rPr>
    </w:lvl>
    <w:lvl w:ilvl="2" w:tplc="40BCDB06">
      <w:start w:val="1"/>
      <w:numFmt w:val="bullet"/>
      <w:lvlText w:val="§"/>
      <w:lvlJc w:val="left"/>
      <w:pPr>
        <w:ind w:left="2160" w:hanging="360"/>
      </w:pPr>
      <w:rPr>
        <w:rFonts w:ascii="Wingdings" w:eastAsia="Wingdings" w:hAnsi="Wingdings" w:cs="Wingdings"/>
      </w:rPr>
    </w:lvl>
    <w:lvl w:ilvl="3" w:tplc="28267C8C">
      <w:start w:val="1"/>
      <w:numFmt w:val="bullet"/>
      <w:lvlText w:val="·"/>
      <w:lvlJc w:val="left"/>
      <w:pPr>
        <w:ind w:left="2880" w:hanging="360"/>
      </w:pPr>
      <w:rPr>
        <w:rFonts w:ascii="Symbol" w:eastAsia="Symbol" w:hAnsi="Symbol" w:cs="Symbol"/>
      </w:rPr>
    </w:lvl>
    <w:lvl w:ilvl="4" w:tplc="9C84E7A4">
      <w:start w:val="1"/>
      <w:numFmt w:val="bullet"/>
      <w:lvlText w:val="o"/>
      <w:lvlJc w:val="left"/>
      <w:pPr>
        <w:ind w:left="3600" w:hanging="360"/>
      </w:pPr>
      <w:rPr>
        <w:rFonts w:ascii="Courier New" w:eastAsia="Courier New" w:hAnsi="Courier New" w:cs="Courier New"/>
      </w:rPr>
    </w:lvl>
    <w:lvl w:ilvl="5" w:tplc="11065D90">
      <w:start w:val="1"/>
      <w:numFmt w:val="bullet"/>
      <w:lvlText w:val="§"/>
      <w:lvlJc w:val="left"/>
      <w:pPr>
        <w:ind w:left="4320" w:hanging="360"/>
      </w:pPr>
      <w:rPr>
        <w:rFonts w:ascii="Wingdings" w:eastAsia="Wingdings" w:hAnsi="Wingdings" w:cs="Wingdings"/>
      </w:rPr>
    </w:lvl>
    <w:lvl w:ilvl="6" w:tplc="F49A4D60">
      <w:start w:val="1"/>
      <w:numFmt w:val="bullet"/>
      <w:lvlText w:val="·"/>
      <w:lvlJc w:val="left"/>
      <w:pPr>
        <w:ind w:left="5040" w:hanging="360"/>
      </w:pPr>
      <w:rPr>
        <w:rFonts w:ascii="Symbol" w:eastAsia="Symbol" w:hAnsi="Symbol" w:cs="Symbol"/>
      </w:rPr>
    </w:lvl>
    <w:lvl w:ilvl="7" w:tplc="EEEC6428">
      <w:start w:val="1"/>
      <w:numFmt w:val="bullet"/>
      <w:lvlText w:val="o"/>
      <w:lvlJc w:val="left"/>
      <w:pPr>
        <w:ind w:left="5760" w:hanging="360"/>
      </w:pPr>
      <w:rPr>
        <w:rFonts w:ascii="Courier New" w:eastAsia="Courier New" w:hAnsi="Courier New" w:cs="Courier New"/>
      </w:rPr>
    </w:lvl>
    <w:lvl w:ilvl="8" w:tplc="E1FAEFDE">
      <w:start w:val="1"/>
      <w:numFmt w:val="bullet"/>
      <w:lvlText w:val="§"/>
      <w:lvlJc w:val="left"/>
      <w:pPr>
        <w:ind w:left="6480" w:hanging="360"/>
      </w:pPr>
      <w:rPr>
        <w:rFonts w:ascii="Wingdings" w:eastAsia="Wingdings" w:hAnsi="Wingdings" w:cs="Wingdings"/>
      </w:rPr>
    </w:lvl>
  </w:abstractNum>
  <w:abstractNum w:abstractNumId="2" w15:restartNumberingAfterBreak="0">
    <w:nsid w:val="400A78A5"/>
    <w:multiLevelType w:val="hybridMultilevel"/>
    <w:tmpl w:val="02C0B9A2"/>
    <w:lvl w:ilvl="0" w:tplc="1BC238EC">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4A391F23"/>
    <w:multiLevelType w:val="hybridMultilevel"/>
    <w:tmpl w:val="8684194C"/>
    <w:lvl w:ilvl="0" w:tplc="F7647478">
      <w:start w:val="1"/>
      <w:numFmt w:val="bullet"/>
      <w:lvlText w:val="–"/>
      <w:lvlJc w:val="left"/>
      <w:pPr>
        <w:ind w:left="709" w:hanging="360"/>
      </w:pPr>
      <w:rPr>
        <w:rFonts w:ascii="Arial" w:eastAsia="Arial" w:hAnsi="Arial" w:cs="Arial"/>
      </w:rPr>
    </w:lvl>
    <w:lvl w:ilvl="1" w:tplc="AD32D574">
      <w:start w:val="1"/>
      <w:numFmt w:val="bullet"/>
      <w:lvlText w:val="o"/>
      <w:lvlJc w:val="left"/>
      <w:pPr>
        <w:ind w:left="1429" w:hanging="360"/>
      </w:pPr>
      <w:rPr>
        <w:rFonts w:ascii="Courier New" w:eastAsia="Courier New" w:hAnsi="Courier New" w:cs="Courier New"/>
      </w:rPr>
    </w:lvl>
    <w:lvl w:ilvl="2" w:tplc="39CA5DAC">
      <w:start w:val="1"/>
      <w:numFmt w:val="bullet"/>
      <w:lvlText w:val="§"/>
      <w:lvlJc w:val="left"/>
      <w:pPr>
        <w:ind w:left="2149" w:hanging="360"/>
      </w:pPr>
      <w:rPr>
        <w:rFonts w:ascii="Wingdings" w:eastAsia="Wingdings" w:hAnsi="Wingdings" w:cs="Wingdings"/>
      </w:rPr>
    </w:lvl>
    <w:lvl w:ilvl="3" w:tplc="1F929806">
      <w:start w:val="1"/>
      <w:numFmt w:val="bullet"/>
      <w:lvlText w:val="·"/>
      <w:lvlJc w:val="left"/>
      <w:pPr>
        <w:ind w:left="2869" w:hanging="360"/>
      </w:pPr>
      <w:rPr>
        <w:rFonts w:ascii="Symbol" w:eastAsia="Symbol" w:hAnsi="Symbol" w:cs="Symbol"/>
      </w:rPr>
    </w:lvl>
    <w:lvl w:ilvl="4" w:tplc="8A7E7FA4">
      <w:start w:val="1"/>
      <w:numFmt w:val="bullet"/>
      <w:lvlText w:val="o"/>
      <w:lvlJc w:val="left"/>
      <w:pPr>
        <w:ind w:left="3589" w:hanging="360"/>
      </w:pPr>
      <w:rPr>
        <w:rFonts w:ascii="Courier New" w:eastAsia="Courier New" w:hAnsi="Courier New" w:cs="Courier New"/>
      </w:rPr>
    </w:lvl>
    <w:lvl w:ilvl="5" w:tplc="1BA015C0">
      <w:start w:val="1"/>
      <w:numFmt w:val="bullet"/>
      <w:lvlText w:val="§"/>
      <w:lvlJc w:val="left"/>
      <w:pPr>
        <w:ind w:left="4309" w:hanging="360"/>
      </w:pPr>
      <w:rPr>
        <w:rFonts w:ascii="Wingdings" w:eastAsia="Wingdings" w:hAnsi="Wingdings" w:cs="Wingdings"/>
      </w:rPr>
    </w:lvl>
    <w:lvl w:ilvl="6" w:tplc="CAE66872">
      <w:start w:val="1"/>
      <w:numFmt w:val="bullet"/>
      <w:lvlText w:val="·"/>
      <w:lvlJc w:val="left"/>
      <w:pPr>
        <w:ind w:left="5029" w:hanging="360"/>
      </w:pPr>
      <w:rPr>
        <w:rFonts w:ascii="Symbol" w:eastAsia="Symbol" w:hAnsi="Symbol" w:cs="Symbol"/>
      </w:rPr>
    </w:lvl>
    <w:lvl w:ilvl="7" w:tplc="7B02694A">
      <w:start w:val="1"/>
      <w:numFmt w:val="bullet"/>
      <w:lvlText w:val="o"/>
      <w:lvlJc w:val="left"/>
      <w:pPr>
        <w:ind w:left="5749" w:hanging="360"/>
      </w:pPr>
      <w:rPr>
        <w:rFonts w:ascii="Courier New" w:eastAsia="Courier New" w:hAnsi="Courier New" w:cs="Courier New"/>
      </w:rPr>
    </w:lvl>
    <w:lvl w:ilvl="8" w:tplc="A06A7A04">
      <w:start w:val="1"/>
      <w:numFmt w:val="bullet"/>
      <w:lvlText w:val="§"/>
      <w:lvlJc w:val="left"/>
      <w:pPr>
        <w:ind w:left="6469" w:hanging="360"/>
      </w:pPr>
      <w:rPr>
        <w:rFonts w:ascii="Wingdings" w:eastAsia="Wingdings" w:hAnsi="Wingdings" w:cs="Wingdings"/>
      </w:rPr>
    </w:lvl>
  </w:abstractNum>
  <w:abstractNum w:abstractNumId="4" w15:restartNumberingAfterBreak="0">
    <w:nsid w:val="64E75066"/>
    <w:multiLevelType w:val="hybridMultilevel"/>
    <w:tmpl w:val="5B4493FC"/>
    <w:lvl w:ilvl="0" w:tplc="C65C3E72">
      <w:start w:val="1"/>
      <w:numFmt w:val="decimal"/>
      <w:lvlText w:val="%1)"/>
      <w:lvlJc w:val="left"/>
      <w:pPr>
        <w:ind w:left="709" w:hanging="360"/>
      </w:pPr>
    </w:lvl>
    <w:lvl w:ilvl="1" w:tplc="193420CA">
      <w:start w:val="1"/>
      <w:numFmt w:val="lowerLetter"/>
      <w:lvlText w:val="%2."/>
      <w:lvlJc w:val="left"/>
      <w:pPr>
        <w:ind w:left="1429" w:hanging="360"/>
      </w:pPr>
    </w:lvl>
    <w:lvl w:ilvl="2" w:tplc="2F94A3C4">
      <w:start w:val="1"/>
      <w:numFmt w:val="lowerRoman"/>
      <w:lvlText w:val="%3."/>
      <w:lvlJc w:val="right"/>
      <w:pPr>
        <w:ind w:left="2149" w:hanging="180"/>
      </w:pPr>
    </w:lvl>
    <w:lvl w:ilvl="3" w:tplc="0360DC62">
      <w:start w:val="1"/>
      <w:numFmt w:val="decimal"/>
      <w:lvlText w:val="%4."/>
      <w:lvlJc w:val="left"/>
      <w:pPr>
        <w:ind w:left="2869" w:hanging="360"/>
      </w:pPr>
    </w:lvl>
    <w:lvl w:ilvl="4" w:tplc="2D9AB550">
      <w:start w:val="1"/>
      <w:numFmt w:val="lowerLetter"/>
      <w:lvlText w:val="%5."/>
      <w:lvlJc w:val="left"/>
      <w:pPr>
        <w:ind w:left="3589" w:hanging="360"/>
      </w:pPr>
    </w:lvl>
    <w:lvl w:ilvl="5" w:tplc="56AEAF2C">
      <w:start w:val="1"/>
      <w:numFmt w:val="lowerRoman"/>
      <w:lvlText w:val="%6."/>
      <w:lvlJc w:val="right"/>
      <w:pPr>
        <w:ind w:left="4309" w:hanging="180"/>
      </w:pPr>
    </w:lvl>
    <w:lvl w:ilvl="6" w:tplc="B0E253F6">
      <w:start w:val="1"/>
      <w:numFmt w:val="decimal"/>
      <w:lvlText w:val="%7."/>
      <w:lvlJc w:val="left"/>
      <w:pPr>
        <w:ind w:left="5029" w:hanging="360"/>
      </w:pPr>
    </w:lvl>
    <w:lvl w:ilvl="7" w:tplc="576C622C">
      <w:start w:val="1"/>
      <w:numFmt w:val="lowerLetter"/>
      <w:lvlText w:val="%8."/>
      <w:lvlJc w:val="left"/>
      <w:pPr>
        <w:ind w:left="5749" w:hanging="360"/>
      </w:pPr>
    </w:lvl>
    <w:lvl w:ilvl="8" w:tplc="8E500B6A">
      <w:start w:val="1"/>
      <w:numFmt w:val="lowerRoman"/>
      <w:lvlText w:val="%9."/>
      <w:lvlJc w:val="right"/>
      <w:pPr>
        <w:ind w:left="6469" w:hanging="180"/>
      </w:pPr>
    </w:lvl>
  </w:abstractNum>
  <w:abstractNum w:abstractNumId="5" w15:restartNumberingAfterBreak="0">
    <w:nsid w:val="66D13FD3"/>
    <w:multiLevelType w:val="hybridMultilevel"/>
    <w:tmpl w:val="3BAA4994"/>
    <w:lvl w:ilvl="0" w:tplc="5DB69A56">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9946533"/>
    <w:multiLevelType w:val="hybridMultilevel"/>
    <w:tmpl w:val="D5268A02"/>
    <w:lvl w:ilvl="0" w:tplc="516C20DA">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3"/>
  </w:num>
  <w:num w:numId="2">
    <w:abstractNumId w:val="0"/>
  </w:num>
  <w:num w:numId="3">
    <w:abstractNumId w:val="1"/>
  </w:num>
  <w:num w:numId="4">
    <w:abstractNumId w:val="4"/>
  </w:num>
  <w:num w:numId="5">
    <w:abstractNumId w:val="5"/>
  </w:num>
  <w:num w:numId="6">
    <w:abstractNumId w:val="2"/>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el Abdallah">
    <w15:presenceInfo w15:providerId="AD" w15:userId="S::abdallah6@univ-lorraine.fr::220e3371-30e9-4518-822f-274d2689d0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F7C"/>
    <w:rsid w:val="00006564"/>
    <w:rsid w:val="000722A5"/>
    <w:rsid w:val="00097943"/>
    <w:rsid w:val="000B3682"/>
    <w:rsid w:val="000E2E4F"/>
    <w:rsid w:val="000F29E2"/>
    <w:rsid w:val="00113C3F"/>
    <w:rsid w:val="001670AF"/>
    <w:rsid w:val="001D6B5D"/>
    <w:rsid w:val="00211AA8"/>
    <w:rsid w:val="00231D0E"/>
    <w:rsid w:val="002B3C13"/>
    <w:rsid w:val="003348FA"/>
    <w:rsid w:val="00343FF9"/>
    <w:rsid w:val="00375569"/>
    <w:rsid w:val="003958F5"/>
    <w:rsid w:val="003E750B"/>
    <w:rsid w:val="0046627D"/>
    <w:rsid w:val="0046667A"/>
    <w:rsid w:val="0048376B"/>
    <w:rsid w:val="004845C1"/>
    <w:rsid w:val="00486996"/>
    <w:rsid w:val="004921CB"/>
    <w:rsid w:val="004D0230"/>
    <w:rsid w:val="004D6524"/>
    <w:rsid w:val="004E149A"/>
    <w:rsid w:val="005159AA"/>
    <w:rsid w:val="00525D6A"/>
    <w:rsid w:val="00576BAA"/>
    <w:rsid w:val="00590FC1"/>
    <w:rsid w:val="005B76BC"/>
    <w:rsid w:val="005F1591"/>
    <w:rsid w:val="006179D9"/>
    <w:rsid w:val="00650C27"/>
    <w:rsid w:val="006C2549"/>
    <w:rsid w:val="006D755D"/>
    <w:rsid w:val="006E528B"/>
    <w:rsid w:val="00707237"/>
    <w:rsid w:val="007A200F"/>
    <w:rsid w:val="007B729F"/>
    <w:rsid w:val="007C7621"/>
    <w:rsid w:val="00895153"/>
    <w:rsid w:val="008E54FB"/>
    <w:rsid w:val="009043EB"/>
    <w:rsid w:val="00906E1E"/>
    <w:rsid w:val="00926F7C"/>
    <w:rsid w:val="00A001BD"/>
    <w:rsid w:val="00A12E3C"/>
    <w:rsid w:val="00A20B57"/>
    <w:rsid w:val="00A4355D"/>
    <w:rsid w:val="00A81C0C"/>
    <w:rsid w:val="00AA58F8"/>
    <w:rsid w:val="00B16AC4"/>
    <w:rsid w:val="00B35C41"/>
    <w:rsid w:val="00BA2CE3"/>
    <w:rsid w:val="00BF063D"/>
    <w:rsid w:val="00C57224"/>
    <w:rsid w:val="00C924F3"/>
    <w:rsid w:val="00CA4901"/>
    <w:rsid w:val="00D00D9E"/>
    <w:rsid w:val="00DD4C9B"/>
    <w:rsid w:val="00E74E9B"/>
    <w:rsid w:val="00E83694"/>
    <w:rsid w:val="00F514DC"/>
    <w:rsid w:val="00F60D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1B8554"/>
  <w15:docId w15:val="{39CD4E5D-C715-40BB-BEA8-18C562BB7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FR"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524"/>
  </w:style>
  <w:style w:type="paragraph" w:styleId="Titre1">
    <w:name w:val="heading 1"/>
    <w:basedOn w:val="Normal"/>
    <w:next w:val="Normal"/>
    <w:link w:val="Titre1Car"/>
    <w:uiPriority w:val="9"/>
    <w:qFormat/>
    <w:pPr>
      <w:keepNext/>
      <w:keepLines/>
      <w:spacing w:before="480"/>
      <w:outlineLvl w:val="0"/>
    </w:pPr>
    <w:rPr>
      <w:sz w:val="40"/>
      <w:szCs w:val="40"/>
    </w:rPr>
  </w:style>
  <w:style w:type="paragraph" w:styleId="Titre2">
    <w:name w:val="heading 2"/>
    <w:basedOn w:val="Normal"/>
    <w:next w:val="Normal"/>
    <w:link w:val="Titre2Car"/>
    <w:uiPriority w:val="9"/>
    <w:unhideWhenUsed/>
    <w:qFormat/>
    <w:pPr>
      <w:keepNext/>
      <w:keepLines/>
      <w:spacing w:before="360"/>
      <w:outlineLvl w:val="1"/>
    </w:pPr>
    <w:rPr>
      <w:sz w:val="34"/>
    </w:rPr>
  </w:style>
  <w:style w:type="paragraph" w:styleId="Titre3">
    <w:name w:val="heading 3"/>
    <w:basedOn w:val="Normal"/>
    <w:next w:val="Normal"/>
    <w:link w:val="Titre3Car"/>
    <w:uiPriority w:val="9"/>
    <w:unhideWhenUsed/>
    <w:qFormat/>
    <w:pPr>
      <w:keepNext/>
      <w:keepLines/>
      <w:spacing w:before="320"/>
      <w:outlineLvl w:val="2"/>
    </w:pPr>
    <w:rPr>
      <w:sz w:val="30"/>
      <w:szCs w:val="30"/>
    </w:rPr>
  </w:style>
  <w:style w:type="paragraph" w:styleId="Titre4">
    <w:name w:val="heading 4"/>
    <w:basedOn w:val="Normal"/>
    <w:next w:val="Normal"/>
    <w:link w:val="Titre4Car"/>
    <w:uiPriority w:val="9"/>
    <w:unhideWhenUsed/>
    <w:qFormat/>
    <w:pPr>
      <w:keepNext/>
      <w:keepLines/>
      <w:spacing w:before="320"/>
      <w:outlineLvl w:val="3"/>
    </w:pPr>
    <w:rPr>
      <w:b/>
      <w:bCs/>
      <w:sz w:val="26"/>
      <w:szCs w:val="26"/>
    </w:rPr>
  </w:style>
  <w:style w:type="paragraph" w:styleId="Titre5">
    <w:name w:val="heading 5"/>
    <w:basedOn w:val="Normal"/>
    <w:next w:val="Normal"/>
    <w:link w:val="Titre5Car"/>
    <w:uiPriority w:val="9"/>
    <w:unhideWhenUsed/>
    <w:qFormat/>
    <w:pPr>
      <w:keepNext/>
      <w:keepLines/>
      <w:spacing w:before="320"/>
      <w:outlineLvl w:val="4"/>
    </w:pPr>
    <w:rPr>
      <w:b/>
      <w:bCs/>
      <w:sz w:val="24"/>
      <w:szCs w:val="24"/>
    </w:rPr>
  </w:style>
  <w:style w:type="paragraph" w:styleId="Titre6">
    <w:name w:val="heading 6"/>
    <w:basedOn w:val="Normal"/>
    <w:next w:val="Normal"/>
    <w:link w:val="Titre6Car"/>
    <w:uiPriority w:val="9"/>
    <w:unhideWhenUsed/>
    <w:qFormat/>
    <w:pPr>
      <w:keepNext/>
      <w:keepLines/>
      <w:spacing w:before="320"/>
      <w:outlineLvl w:val="5"/>
    </w:pPr>
    <w:rPr>
      <w:b/>
      <w:bCs/>
    </w:rPr>
  </w:style>
  <w:style w:type="paragraph" w:styleId="Titre7">
    <w:name w:val="heading 7"/>
    <w:basedOn w:val="Normal"/>
    <w:next w:val="Normal"/>
    <w:link w:val="Titre7Car"/>
    <w:uiPriority w:val="9"/>
    <w:unhideWhenUsed/>
    <w:qFormat/>
    <w:pPr>
      <w:keepNext/>
      <w:keepLines/>
      <w:spacing w:before="320"/>
      <w:outlineLvl w:val="6"/>
    </w:pPr>
    <w:rPr>
      <w:b/>
      <w:bCs/>
      <w:i/>
      <w:iCs/>
    </w:rPr>
  </w:style>
  <w:style w:type="paragraph" w:styleId="Titre8">
    <w:name w:val="heading 8"/>
    <w:basedOn w:val="Normal"/>
    <w:next w:val="Normal"/>
    <w:link w:val="Titre8Car"/>
    <w:uiPriority w:val="9"/>
    <w:unhideWhenUsed/>
    <w:qFormat/>
    <w:pPr>
      <w:keepNext/>
      <w:keepLines/>
      <w:spacing w:before="320"/>
      <w:outlineLvl w:val="7"/>
    </w:pPr>
    <w:rPr>
      <w:i/>
      <w:iCs/>
    </w:rPr>
  </w:style>
  <w:style w:type="paragraph" w:styleId="Titre9">
    <w:name w:val="heading 9"/>
    <w:basedOn w:val="Normal"/>
    <w:next w:val="Normal"/>
    <w:link w:val="Titre9Car"/>
    <w:uiPriority w:val="9"/>
    <w:unhideWhenUsed/>
    <w:qFormat/>
    <w:pPr>
      <w:keepNext/>
      <w:keepLines/>
      <w:spacing w:before="320"/>
      <w:outlineLvl w:val="8"/>
    </w:pPr>
    <w:rPr>
      <w:i/>
      <w:i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CaptionChar">
    <w:name w:val="Caption Char"/>
    <w:uiPriority w:val="99"/>
  </w:style>
  <w:style w:type="character" w:customStyle="1" w:styleId="FootnoteTextChar">
    <w:name w:val="Footnote Text Char"/>
    <w:uiPriority w:val="99"/>
    <w:rPr>
      <w:sz w:val="18"/>
    </w:rPr>
  </w:style>
  <w:style w:type="character" w:customStyle="1" w:styleId="Titre1Car">
    <w:name w:val="Titre 1 Car"/>
    <w:link w:val="Titre1"/>
    <w:uiPriority w:val="9"/>
    <w:rPr>
      <w:rFonts w:ascii="Arial" w:eastAsia="Arial" w:hAnsi="Arial" w:cs="Arial"/>
      <w:sz w:val="40"/>
      <w:szCs w:val="40"/>
    </w:rPr>
  </w:style>
  <w:style w:type="character" w:customStyle="1" w:styleId="Titre2Car">
    <w:name w:val="Titre 2 Car"/>
    <w:link w:val="Titre2"/>
    <w:uiPriority w:val="9"/>
    <w:rPr>
      <w:rFonts w:ascii="Arial" w:eastAsia="Arial" w:hAnsi="Arial" w:cs="Arial"/>
      <w:sz w:val="34"/>
    </w:rPr>
  </w:style>
  <w:style w:type="character" w:customStyle="1" w:styleId="Titre3Car">
    <w:name w:val="Titre 3 Car"/>
    <w:link w:val="Titre3"/>
    <w:uiPriority w:val="9"/>
    <w:rPr>
      <w:rFonts w:ascii="Arial" w:eastAsia="Arial" w:hAnsi="Arial" w:cs="Arial"/>
      <w:sz w:val="30"/>
      <w:szCs w:val="30"/>
    </w:rPr>
  </w:style>
  <w:style w:type="character" w:customStyle="1" w:styleId="Titre4Car">
    <w:name w:val="Titre 4 Car"/>
    <w:link w:val="Titre4"/>
    <w:uiPriority w:val="9"/>
    <w:rPr>
      <w:rFonts w:ascii="Arial" w:eastAsia="Arial" w:hAnsi="Arial" w:cs="Arial"/>
      <w:b/>
      <w:bCs/>
      <w:sz w:val="26"/>
      <w:szCs w:val="26"/>
    </w:rPr>
  </w:style>
  <w:style w:type="character" w:customStyle="1" w:styleId="Titre5Car">
    <w:name w:val="Titre 5 Car"/>
    <w:link w:val="Titre5"/>
    <w:uiPriority w:val="9"/>
    <w:rPr>
      <w:rFonts w:ascii="Arial" w:eastAsia="Arial" w:hAnsi="Arial" w:cs="Arial"/>
      <w:b/>
      <w:bCs/>
      <w:sz w:val="24"/>
      <w:szCs w:val="24"/>
    </w:rPr>
  </w:style>
  <w:style w:type="character" w:customStyle="1" w:styleId="Titre6Car">
    <w:name w:val="Titre 6 Car"/>
    <w:link w:val="Titre6"/>
    <w:uiPriority w:val="9"/>
    <w:rPr>
      <w:rFonts w:ascii="Arial" w:eastAsia="Arial" w:hAnsi="Arial" w:cs="Arial"/>
      <w:b/>
      <w:bCs/>
      <w:sz w:val="22"/>
      <w:szCs w:val="22"/>
    </w:rPr>
  </w:style>
  <w:style w:type="character" w:customStyle="1" w:styleId="Titre7Car">
    <w:name w:val="Titre 7 Car"/>
    <w:link w:val="Titre7"/>
    <w:uiPriority w:val="9"/>
    <w:rPr>
      <w:rFonts w:ascii="Arial" w:eastAsia="Arial" w:hAnsi="Arial" w:cs="Arial"/>
      <w:b/>
      <w:bCs/>
      <w:i/>
      <w:iCs/>
      <w:sz w:val="22"/>
      <w:szCs w:val="22"/>
    </w:rPr>
  </w:style>
  <w:style w:type="character" w:customStyle="1" w:styleId="Titre8Car">
    <w:name w:val="Titre 8 Car"/>
    <w:link w:val="Titre8"/>
    <w:uiPriority w:val="9"/>
    <w:rPr>
      <w:rFonts w:ascii="Arial" w:eastAsia="Arial" w:hAnsi="Arial" w:cs="Arial"/>
      <w:i/>
      <w:iCs/>
      <w:sz w:val="22"/>
      <w:szCs w:val="22"/>
    </w:rPr>
  </w:style>
  <w:style w:type="character" w:customStyle="1" w:styleId="Titre9Car">
    <w:name w:val="Titre 9 Car"/>
    <w:link w:val="Titre9"/>
    <w:uiPriority w:val="9"/>
    <w:rPr>
      <w:rFonts w:ascii="Arial" w:eastAsia="Arial" w:hAnsi="Arial" w:cs="Arial"/>
      <w:i/>
      <w:iCs/>
      <w:sz w:val="21"/>
      <w:szCs w:val="21"/>
    </w:rPr>
  </w:style>
  <w:style w:type="paragraph" w:styleId="Titre">
    <w:name w:val="Title"/>
    <w:basedOn w:val="Normal"/>
    <w:next w:val="Normal"/>
    <w:link w:val="TitreCar"/>
    <w:uiPriority w:val="10"/>
    <w:qFormat/>
    <w:pPr>
      <w:spacing w:before="300"/>
      <w:contextualSpacing/>
    </w:pPr>
    <w:rPr>
      <w:sz w:val="48"/>
      <w:szCs w:val="48"/>
    </w:rPr>
  </w:style>
  <w:style w:type="character" w:customStyle="1" w:styleId="TitreCar">
    <w:name w:val="Titre Car"/>
    <w:link w:val="Titre"/>
    <w:uiPriority w:val="10"/>
    <w:rPr>
      <w:sz w:val="48"/>
      <w:szCs w:val="48"/>
    </w:rPr>
  </w:style>
  <w:style w:type="paragraph" w:styleId="Sous-titre">
    <w:name w:val="Subtitle"/>
    <w:basedOn w:val="Normal"/>
    <w:next w:val="Normal"/>
    <w:link w:val="Sous-titreCar"/>
    <w:uiPriority w:val="11"/>
    <w:qFormat/>
    <w:pPr>
      <w:spacing w:before="200"/>
    </w:pPr>
    <w:rPr>
      <w:sz w:val="24"/>
      <w:szCs w:val="24"/>
    </w:rPr>
  </w:style>
  <w:style w:type="character" w:customStyle="1" w:styleId="Sous-titreCar">
    <w:name w:val="Sous-titre Car"/>
    <w:link w:val="Sous-titre"/>
    <w:uiPriority w:val="11"/>
    <w:rPr>
      <w:sz w:val="24"/>
      <w:szCs w:val="24"/>
    </w:rPr>
  </w:style>
  <w:style w:type="paragraph" w:styleId="Citation">
    <w:name w:val="Quote"/>
    <w:basedOn w:val="Normal"/>
    <w:next w:val="Normal"/>
    <w:link w:val="CitationCar"/>
    <w:uiPriority w:val="29"/>
    <w:qFormat/>
    <w:pPr>
      <w:ind w:left="720" w:right="720"/>
    </w:pPr>
    <w:rPr>
      <w:i/>
    </w:rPr>
  </w:style>
  <w:style w:type="character" w:customStyle="1" w:styleId="CitationCar">
    <w:name w:val="Citation Car"/>
    <w:link w:val="Citation"/>
    <w:uiPriority w:val="29"/>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tionintenseCar">
    <w:name w:val="Citation intense Car"/>
    <w:link w:val="Citationintense"/>
    <w:uiPriority w:val="30"/>
    <w:rPr>
      <w:i/>
    </w:rPr>
  </w:style>
  <w:style w:type="paragraph" w:styleId="En-tte">
    <w:name w:val="header"/>
    <w:basedOn w:val="Normal"/>
    <w:link w:val="En-tteCar"/>
    <w:uiPriority w:val="99"/>
    <w:unhideWhenUsed/>
    <w:pPr>
      <w:tabs>
        <w:tab w:val="center" w:pos="7143"/>
        <w:tab w:val="right" w:pos="14287"/>
      </w:tabs>
      <w:spacing w:after="0" w:line="240" w:lineRule="auto"/>
    </w:pPr>
  </w:style>
  <w:style w:type="character" w:customStyle="1" w:styleId="En-tteCar">
    <w:name w:val="En-tête Car"/>
    <w:link w:val="En-tte"/>
    <w:uiPriority w:val="99"/>
  </w:style>
  <w:style w:type="paragraph" w:styleId="Pieddepage">
    <w:name w:val="footer"/>
    <w:basedOn w:val="Normal"/>
    <w:link w:val="PieddepageCar"/>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Lgende">
    <w:name w:val="caption"/>
    <w:basedOn w:val="Normal"/>
    <w:next w:val="Normal"/>
    <w:uiPriority w:val="35"/>
    <w:unhideWhenUsed/>
    <w:qFormat/>
    <w:rPr>
      <w:b/>
      <w:bCs/>
      <w:color w:val="5B9BD5" w:themeColor="accent1"/>
      <w:sz w:val="18"/>
      <w:szCs w:val="18"/>
    </w:rPr>
  </w:style>
  <w:style w:type="character" w:customStyle="1" w:styleId="PieddepageCar">
    <w:name w:val="Pied de page Car"/>
    <w:link w:val="Pieddepage"/>
    <w:uiPriority w:val="99"/>
  </w:style>
  <w:style w:type="table" w:styleId="Grilledutableau">
    <w:name w:val="Table Grid"/>
    <w:basedOn w:val="Tableau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auto"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DEAF6" w:themeFill="accent1" w:themeFillTint="34"/>
      </w:tcPr>
    </w:tblStylePr>
    <w:tblStylePr w:type="band1Horz">
      <w:rPr>
        <w:rFonts w:ascii="Arial" w:hAnsi="Arial"/>
        <w:color w:val="404040"/>
        <w:sz w:val="22"/>
      </w:rPr>
      <w:tblPr/>
      <w:tcPr>
        <w:shd w:val="clear" w:color="auto" w:fill="DDEAF6" w:themeFill="accent1" w:themeFillTint="34"/>
      </w:tcPr>
    </w:tblStylePr>
  </w:style>
  <w:style w:type="table" w:customStyle="1" w:styleId="GridTable2-Accent2">
    <w:name w:val="Grid Table 2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auto"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2-Accent3">
    <w:name w:val="Grid Table 2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auto"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2-Accent4">
    <w:name w:val="Grid Table 2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auto"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2-Accent5">
    <w:name w:val="Grid Table 2 - Accent 5"/>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auto"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8E2F3" w:themeFill="accent5" w:themeFillTint="34"/>
      </w:tcPr>
    </w:tblStylePr>
    <w:tblStylePr w:type="band1Horz">
      <w:rPr>
        <w:rFonts w:ascii="Arial" w:hAnsi="Arial"/>
        <w:color w:val="404040"/>
        <w:sz w:val="22"/>
      </w:rPr>
      <w:tblPr/>
      <w:tcPr>
        <w:shd w:val="clear" w:color="auto" w:fill="D8E2F3" w:themeFill="accent5" w:themeFillTint="34"/>
      </w:tcPr>
    </w:tblStylePr>
  </w:style>
  <w:style w:type="table" w:customStyle="1" w:styleId="GridTable2-Accent6">
    <w:name w:val="Grid Table 2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auto"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DEAF6" w:themeFill="accent1" w:themeFillTint="34"/>
      </w:tcPr>
    </w:tblStylePr>
    <w:tblStylePr w:type="band1Horz">
      <w:rPr>
        <w:rFonts w:ascii="Arial" w:hAnsi="Arial"/>
        <w:color w:val="404040"/>
        <w:sz w:val="22"/>
      </w:rPr>
      <w:tblPr/>
      <w:tcPr>
        <w:shd w:val="clear" w:color="auto" w:fill="DDEAF6" w:themeFill="accent1" w:themeFillTint="34"/>
      </w:tcPr>
    </w:tblStylePr>
  </w:style>
  <w:style w:type="table" w:customStyle="1" w:styleId="GridTable3-Accent2">
    <w:name w:val="Grid Table 3 - Accent 2"/>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3-Accent3">
    <w:name w:val="Grid Table 3 - Accent 3"/>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3-Accent4">
    <w:name w:val="Grid Table 3 - Accent 4"/>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3-Accent5">
    <w:name w:val="Grid Table 3 - Accent 5"/>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8E2F3" w:themeFill="accent5" w:themeFillTint="34"/>
      </w:tcPr>
    </w:tblStylePr>
    <w:tblStylePr w:type="band1Horz">
      <w:rPr>
        <w:rFonts w:ascii="Arial" w:hAnsi="Arial"/>
        <w:color w:val="404040"/>
        <w:sz w:val="22"/>
      </w:rPr>
      <w:tblPr/>
      <w:tcPr>
        <w:shd w:val="clear" w:color="auto" w:fill="D8E2F3" w:themeFill="accent5" w:themeFillTint="34"/>
      </w:tcPr>
    </w:tblStylePr>
  </w:style>
  <w:style w:type="table" w:customStyle="1" w:styleId="GridTable3-Accent6">
    <w:name w:val="Grid Table 3 - Accent 6"/>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eau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auto"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EEBF6" w:themeFill="accent1" w:themeFillTint="32"/>
      </w:tcPr>
    </w:tblStylePr>
    <w:tblStylePr w:type="band1Horz">
      <w:rPr>
        <w:rFonts w:ascii="Arial" w:hAnsi="Arial"/>
        <w:color w:val="404040"/>
        <w:sz w:val="22"/>
      </w:rPr>
      <w:tblPr/>
      <w:tcPr>
        <w:shd w:val="clear" w:color="auto" w:fill="DEEBF6" w:themeFill="accent1" w:themeFillTint="32"/>
      </w:tcPr>
    </w:tblStylePr>
  </w:style>
  <w:style w:type="table" w:customStyle="1" w:styleId="GridTable4-Accent2">
    <w:name w:val="Grid Table 4 - Accent 2"/>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auto"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4-Accent3">
    <w:name w:val="Grid Table 4 - Accent 3"/>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uto"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4-Accent4">
    <w:name w:val="Grid Table 4 - Accent 4"/>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auto"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4-Accent5">
    <w:name w:val="Grid Table 4 - Accent 5"/>
    <w:basedOn w:val="Tableau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auto"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8E2F3" w:themeFill="accent5" w:themeFillTint="34"/>
      </w:tcPr>
    </w:tblStylePr>
    <w:tblStylePr w:type="band1Horz">
      <w:rPr>
        <w:rFonts w:ascii="Arial" w:hAnsi="Arial"/>
        <w:color w:val="404040"/>
        <w:sz w:val="22"/>
      </w:rPr>
      <w:tblPr/>
      <w:tcPr>
        <w:shd w:val="clear" w:color="auto" w:fill="D8E2F3" w:themeFill="accent5" w:themeFillTint="34"/>
      </w:tcPr>
    </w:tblStylePr>
  </w:style>
  <w:style w:type="table" w:customStyle="1" w:styleId="GridTable4-Accent6">
    <w:name w:val="Grid Table 4 - Accent 6"/>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DEAF6" w:themeFill="accent1" w:themeFillTint="34"/>
    </w:tblPr>
    <w:tblStylePr w:type="firstRow">
      <w:rPr>
        <w:rFonts w:ascii="Arial" w:hAnsi="Arial"/>
        <w:b/>
        <w:color w:val="FFFFFF"/>
        <w:sz w:val="22"/>
      </w:rPr>
      <w:tblPr/>
      <w:tcPr>
        <w:shd w:val="clear" w:color="auto" w:fill="5B9BD5" w:themeFill="accent1"/>
      </w:tcPr>
    </w:tblStylePr>
    <w:tblStylePr w:type="lastRow">
      <w:rPr>
        <w:rFonts w:ascii="Arial" w:hAnsi="Arial"/>
        <w:b/>
        <w:color w:val="FFFFFF"/>
        <w:sz w:val="22"/>
      </w:rPr>
      <w:tblPr/>
      <w:tcPr>
        <w:tcBorders>
          <w:top w:val="single" w:sz="4" w:space="0" w:color="FFFFFF" w:themeColor="light1"/>
        </w:tcBorders>
        <w:shd w:val="clear" w:color="auto" w:fill="5B9BD5" w:themeFill="accent1"/>
      </w:tcPr>
    </w:tblStylePr>
    <w:tblStylePr w:type="firstCol">
      <w:rPr>
        <w:rFonts w:ascii="Arial" w:hAnsi="Arial"/>
        <w:b/>
        <w:color w:val="FFFFFF"/>
        <w:sz w:val="22"/>
      </w:rPr>
      <w:tblPr/>
      <w:tcPr>
        <w:shd w:val="clear" w:color="auto" w:fill="5B9BD5" w:themeFill="accent1"/>
      </w:tcPr>
    </w:tblStylePr>
    <w:tblStylePr w:type="lastCol">
      <w:rPr>
        <w:rFonts w:ascii="Arial" w:hAnsi="Arial"/>
        <w:b/>
        <w:color w:val="FFFFFF"/>
        <w:sz w:val="22"/>
      </w:rPr>
      <w:tblPr/>
      <w:tcPr>
        <w:shd w:val="clear" w:color="auto" w:fill="5B9BD5" w:themeFill="accent1"/>
      </w:tcPr>
    </w:tblStylePr>
    <w:tblStylePr w:type="band1Vert">
      <w:tblPr/>
      <w:tcPr>
        <w:shd w:val="clear" w:color="auto" w:fill="B3D0EB" w:themeFill="accent1" w:themeFillTint="75"/>
      </w:tcPr>
    </w:tblStylePr>
    <w:tblStylePr w:type="band1Horz">
      <w:tblPr/>
      <w:tcPr>
        <w:shd w:val="clear" w:color="auto" w:fill="B3D0EB" w:themeFill="accent1" w:themeFillTint="75"/>
      </w:tcPr>
    </w:tblStylePr>
  </w:style>
  <w:style w:type="table" w:customStyle="1" w:styleId="GridTable5Dark-Accent2">
    <w:name w:val="Grid Table 5 Dark - Accent 2"/>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BE5D6" w:themeFill="accent2" w:themeFillTint="32"/>
    </w:tblPr>
    <w:tblStylePr w:type="firstRow">
      <w:rPr>
        <w:rFonts w:ascii="Arial" w:hAnsi="Arial"/>
        <w:b/>
        <w:color w:val="FFFFFF"/>
        <w:sz w:val="22"/>
      </w:rPr>
      <w:tblPr/>
      <w:tcPr>
        <w:shd w:val="clear" w:color="auto" w:fill="ED7D31" w:themeFill="accent2"/>
      </w:tcPr>
    </w:tblStylePr>
    <w:tblStylePr w:type="lastRow">
      <w:rPr>
        <w:rFonts w:ascii="Arial" w:hAnsi="Arial"/>
        <w:b/>
        <w:color w:val="FFFFFF"/>
        <w:sz w:val="22"/>
      </w:rPr>
      <w:tblPr/>
      <w:tcPr>
        <w:tcBorders>
          <w:top w:val="single" w:sz="4" w:space="0" w:color="FFFFFF" w:themeColor="light1"/>
        </w:tcBorders>
        <w:shd w:val="clear" w:color="auto" w:fill="ED7D31" w:themeFill="accent2"/>
      </w:tcPr>
    </w:tblStylePr>
    <w:tblStylePr w:type="firstCol">
      <w:rPr>
        <w:rFonts w:ascii="Arial" w:hAnsi="Arial"/>
        <w:b/>
        <w:color w:val="FFFFFF"/>
        <w:sz w:val="22"/>
      </w:rPr>
      <w:tblPr/>
      <w:tcPr>
        <w:shd w:val="clear" w:color="auto" w:fill="ED7D31" w:themeFill="accent2"/>
      </w:tcPr>
    </w:tblStylePr>
    <w:tblStylePr w:type="lastCol">
      <w:rPr>
        <w:rFonts w:ascii="Arial" w:hAnsi="Arial"/>
        <w:b/>
        <w:color w:val="FFFFFF"/>
        <w:sz w:val="22"/>
      </w:rPr>
      <w:tblPr/>
      <w:tcPr>
        <w:shd w:val="clear" w:color="auto" w:fill="ED7D31" w:themeFill="accent2"/>
      </w:tcPr>
    </w:tblStylePr>
    <w:tblStylePr w:type="band1Vert">
      <w:tblPr/>
      <w:tcPr>
        <w:shd w:val="clear" w:color="auto" w:fill="F6C3A0" w:themeFill="accent2" w:themeFillTint="75"/>
      </w:tcPr>
    </w:tblStylePr>
    <w:tblStylePr w:type="band1Horz">
      <w:tblPr/>
      <w:tcPr>
        <w:shd w:val="clear" w:color="auto" w:fill="F6C3A0" w:themeFill="accent2" w:themeFillTint="75"/>
      </w:tcPr>
    </w:tblStylePr>
  </w:style>
  <w:style w:type="table" w:customStyle="1" w:styleId="GridTable5Dark-Accent3">
    <w:name w:val="Grid Table 5 Dark - Accent 3"/>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CECEC" w:themeFill="accent3" w:themeFillTint="34"/>
    </w:tblPr>
    <w:tblStylePr w:type="firstRow">
      <w:rPr>
        <w:rFonts w:ascii="Arial" w:hAnsi="Arial"/>
        <w:b/>
        <w:color w:val="FFFFFF"/>
        <w:sz w:val="22"/>
      </w:rPr>
      <w:tblPr/>
      <w:tcPr>
        <w:shd w:val="clear" w:color="auto" w:fill="A5A5A5" w:themeFill="accent3"/>
      </w:tcPr>
    </w:tblStylePr>
    <w:tblStylePr w:type="lastRow">
      <w:rPr>
        <w:rFonts w:ascii="Arial" w:hAnsi="Arial"/>
        <w:b/>
        <w:color w:val="FFFFFF"/>
        <w:sz w:val="22"/>
      </w:rPr>
      <w:tblPr/>
      <w:tcPr>
        <w:tcBorders>
          <w:top w:val="single" w:sz="4" w:space="0" w:color="FFFFFF" w:themeColor="light1"/>
        </w:tcBorders>
        <w:shd w:val="clear" w:color="auto" w:fill="A5A5A5" w:themeFill="accent3"/>
      </w:tcPr>
    </w:tblStylePr>
    <w:tblStylePr w:type="firstCol">
      <w:rPr>
        <w:rFonts w:ascii="Arial" w:hAnsi="Arial"/>
        <w:b/>
        <w:color w:val="FFFFFF"/>
        <w:sz w:val="22"/>
      </w:rPr>
      <w:tblPr/>
      <w:tcPr>
        <w:shd w:val="clear" w:color="auto" w:fill="A5A5A5" w:themeFill="accent3"/>
      </w:tcPr>
    </w:tblStylePr>
    <w:tblStylePr w:type="lastCol">
      <w:rPr>
        <w:rFonts w:ascii="Arial" w:hAnsi="Arial"/>
        <w:b/>
        <w:color w:val="FFFFFF"/>
        <w:sz w:val="22"/>
      </w:rPr>
      <w:tblPr/>
      <w:tcPr>
        <w:shd w:val="clear" w:color="auto" w:fill="A5A5A5" w:themeFill="accent3"/>
      </w:tcPr>
    </w:tblStylePr>
    <w:tblStylePr w:type="band1Vert">
      <w:tblPr/>
      <w:tcPr>
        <w:shd w:val="clear" w:color="auto" w:fill="D5D5D5" w:themeFill="accent3" w:themeFillTint="75"/>
      </w:tcPr>
    </w:tblStylePr>
    <w:tblStylePr w:type="band1Horz">
      <w:tblPr/>
      <w:tcPr>
        <w:shd w:val="clear" w:color="auto"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FF2CB" w:themeFill="accent4" w:themeFillTint="34"/>
    </w:tblPr>
    <w:tblStylePr w:type="firstRow">
      <w:rPr>
        <w:rFonts w:ascii="Arial" w:hAnsi="Arial"/>
        <w:b/>
        <w:color w:val="FFFFFF"/>
        <w:sz w:val="22"/>
      </w:rPr>
      <w:tblPr/>
      <w:tcPr>
        <w:shd w:val="clear" w:color="auto" w:fill="FFC000" w:themeFill="accent4"/>
      </w:tcPr>
    </w:tblStylePr>
    <w:tblStylePr w:type="lastRow">
      <w:rPr>
        <w:rFonts w:ascii="Arial" w:hAnsi="Arial"/>
        <w:b/>
        <w:color w:val="FFFFFF"/>
        <w:sz w:val="22"/>
      </w:rPr>
      <w:tblPr/>
      <w:tcPr>
        <w:tcBorders>
          <w:top w:val="single" w:sz="4" w:space="0" w:color="FFFFFF" w:themeColor="light1"/>
        </w:tcBorders>
        <w:shd w:val="clear" w:color="auto" w:fill="FFC000" w:themeFill="accent4"/>
      </w:tcPr>
    </w:tblStylePr>
    <w:tblStylePr w:type="firstCol">
      <w:rPr>
        <w:rFonts w:ascii="Arial" w:hAnsi="Arial"/>
        <w:b/>
        <w:color w:val="FFFFFF"/>
        <w:sz w:val="22"/>
      </w:rPr>
      <w:tblPr/>
      <w:tcPr>
        <w:shd w:val="clear" w:color="auto" w:fill="FFC000" w:themeFill="accent4"/>
      </w:tcPr>
    </w:tblStylePr>
    <w:tblStylePr w:type="lastCol">
      <w:rPr>
        <w:rFonts w:ascii="Arial" w:hAnsi="Arial"/>
        <w:b/>
        <w:color w:val="FFFFFF"/>
        <w:sz w:val="22"/>
      </w:rPr>
      <w:tblPr/>
      <w:tcPr>
        <w:shd w:val="clear" w:color="auto" w:fill="FFC000" w:themeFill="accent4"/>
      </w:tcPr>
    </w:tblStylePr>
    <w:tblStylePr w:type="band1Vert">
      <w:tblPr/>
      <w:tcPr>
        <w:shd w:val="clear" w:color="auto" w:fill="FFE28A" w:themeFill="accent4" w:themeFillTint="75"/>
      </w:tcPr>
    </w:tblStylePr>
    <w:tblStylePr w:type="band1Horz">
      <w:tblPr/>
      <w:tcPr>
        <w:shd w:val="clear" w:color="auto" w:fill="FFE28A" w:themeFill="accent4" w:themeFillTint="75"/>
      </w:tcPr>
    </w:tblStylePr>
  </w:style>
  <w:style w:type="table" w:customStyle="1" w:styleId="GridTable5Dark-Accent5">
    <w:name w:val="Grid Table 5 Dark - Accent 5"/>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8E2F3" w:themeFill="accent5" w:themeFillTint="34"/>
    </w:tblPr>
    <w:tblStylePr w:type="firstRow">
      <w:rPr>
        <w:rFonts w:ascii="Arial" w:hAnsi="Arial"/>
        <w:b/>
        <w:color w:val="FFFFFF"/>
        <w:sz w:val="22"/>
      </w:rPr>
      <w:tblPr/>
      <w:tcPr>
        <w:shd w:val="clear" w:color="auto" w:fill="4472C4" w:themeFill="accent5"/>
      </w:tcPr>
    </w:tblStylePr>
    <w:tblStylePr w:type="lastRow">
      <w:rPr>
        <w:rFonts w:ascii="Arial" w:hAnsi="Arial"/>
        <w:b/>
        <w:color w:val="FFFFFF"/>
        <w:sz w:val="22"/>
      </w:rPr>
      <w:tblPr/>
      <w:tcPr>
        <w:tcBorders>
          <w:top w:val="single" w:sz="4" w:space="0" w:color="FFFFFF" w:themeColor="light1"/>
        </w:tcBorders>
        <w:shd w:val="clear" w:color="auto" w:fill="4472C4" w:themeFill="accent5"/>
      </w:tcPr>
    </w:tblStylePr>
    <w:tblStylePr w:type="firstCol">
      <w:rPr>
        <w:rFonts w:ascii="Arial" w:hAnsi="Arial"/>
        <w:b/>
        <w:color w:val="FFFFFF"/>
        <w:sz w:val="22"/>
      </w:rPr>
      <w:tblPr/>
      <w:tcPr>
        <w:shd w:val="clear" w:color="auto" w:fill="4472C4" w:themeFill="accent5"/>
      </w:tcPr>
    </w:tblStylePr>
    <w:tblStylePr w:type="lastCol">
      <w:rPr>
        <w:rFonts w:ascii="Arial" w:hAnsi="Arial"/>
        <w:b/>
        <w:color w:val="FFFFFF"/>
        <w:sz w:val="22"/>
      </w:rPr>
      <w:tblPr/>
      <w:tcPr>
        <w:shd w:val="clear" w:color="auto" w:fill="4472C4" w:themeFill="accent5"/>
      </w:tcPr>
    </w:tblStylePr>
    <w:tblStylePr w:type="band1Vert">
      <w:tblPr/>
      <w:tcPr>
        <w:shd w:val="clear" w:color="auto" w:fill="A9BEE4" w:themeFill="accent5" w:themeFillTint="75"/>
      </w:tcPr>
    </w:tblStylePr>
    <w:tblStylePr w:type="band1Horz">
      <w:tblPr/>
      <w:tcPr>
        <w:shd w:val="clear" w:color="auto" w:fill="A9BEE4" w:themeFill="accent5" w:themeFillTint="75"/>
      </w:tcPr>
    </w:tblStylePr>
  </w:style>
  <w:style w:type="table" w:customStyle="1" w:styleId="GridTable5Dark-Accent6">
    <w:name w:val="Grid Table 5 Dark - Accent 6"/>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1EFD8" w:themeFill="accent6" w:themeFillTint="34"/>
    </w:tblPr>
    <w:tblStylePr w:type="firstRow">
      <w:rPr>
        <w:rFonts w:ascii="Arial" w:hAnsi="Arial"/>
        <w:b/>
        <w:color w:val="FFFFFF"/>
        <w:sz w:val="22"/>
      </w:rPr>
      <w:tblPr/>
      <w:tcPr>
        <w:shd w:val="clear" w:color="auto" w:fill="70AD47" w:themeFill="accent6"/>
      </w:tcPr>
    </w:tblStylePr>
    <w:tblStylePr w:type="lastRow">
      <w:rPr>
        <w:rFonts w:ascii="Arial" w:hAnsi="Arial"/>
        <w:b/>
        <w:color w:val="FFFFFF"/>
        <w:sz w:val="22"/>
      </w:rPr>
      <w:tblPr/>
      <w:tcPr>
        <w:tcBorders>
          <w:top w:val="single" w:sz="4" w:space="0" w:color="FFFFFF" w:themeColor="light1"/>
        </w:tcBorders>
        <w:shd w:val="clear" w:color="auto" w:fill="70AD47" w:themeFill="accent6"/>
      </w:tcPr>
    </w:tblStylePr>
    <w:tblStylePr w:type="firstCol">
      <w:rPr>
        <w:rFonts w:ascii="Arial" w:hAnsi="Arial"/>
        <w:b/>
        <w:color w:val="FFFFFF"/>
        <w:sz w:val="22"/>
      </w:rPr>
      <w:tblPr/>
      <w:tcPr>
        <w:shd w:val="clear" w:color="auto" w:fill="70AD47" w:themeFill="accent6"/>
      </w:tcPr>
    </w:tblStylePr>
    <w:tblStylePr w:type="lastCol">
      <w:rPr>
        <w:rFonts w:ascii="Arial" w:hAnsi="Arial"/>
        <w:b/>
        <w:color w:val="FFFFFF"/>
        <w:sz w:val="22"/>
      </w:rPr>
      <w:tblPr/>
      <w:tcPr>
        <w:shd w:val="clear" w:color="auto" w:fill="70AD47" w:themeFill="accent6"/>
      </w:tcPr>
    </w:tblStylePr>
    <w:tblStylePr w:type="band1Vert">
      <w:tblPr/>
      <w:tcPr>
        <w:shd w:val="clear" w:color="auto" w:fill="BCDBA8" w:themeFill="accent6" w:themeFillTint="75"/>
      </w:tcPr>
    </w:tblStylePr>
    <w:tblStylePr w:type="band1Horz">
      <w:tblPr/>
      <w:tcPr>
        <w:shd w:val="clear" w:color="auto" w:fill="BCDBA8" w:themeFill="accent6" w:themeFillTint="75"/>
      </w:tcPr>
    </w:tblStylePr>
  </w:style>
  <w:style w:type="table" w:styleId="TableauGrille6Couleur">
    <w:name w:val="Grid Table 6 Colorful"/>
    <w:basedOn w:val="Tableau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au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auto" w:fill="DDEAF6" w:themeFill="accent1" w:themeFillTint="34"/>
      </w:tcPr>
    </w:tblStylePr>
    <w:tblStylePr w:type="band1Horz">
      <w:rPr>
        <w:rFonts w:ascii="Arial" w:hAnsi="Arial"/>
        <w:color w:val="ACCCEA" w:themeColor="accent1" w:themeTint="80" w:themeShade="95"/>
        <w:sz w:val="22"/>
      </w:rPr>
      <w:tblPr/>
      <w:tcPr>
        <w:shd w:val="clear" w:color="auto"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eau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auto" w:fill="D8E2F3" w:themeFill="accent5" w:themeFillTint="34"/>
      </w:tcPr>
    </w:tblStylePr>
    <w:tblStylePr w:type="band1Horz">
      <w:rPr>
        <w:rFonts w:ascii="Arial" w:hAnsi="Arial"/>
        <w:color w:val="254175" w:themeColor="accent5" w:themeShade="95"/>
        <w:sz w:val="22"/>
      </w:rPr>
      <w:tblPr/>
      <w:tcPr>
        <w:shd w:val="clear" w:color="auto"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auto" w:fill="E1EFD8" w:themeFill="accent6" w:themeFillTint="34"/>
      </w:tcPr>
    </w:tblStylePr>
    <w:tblStylePr w:type="band1Horz">
      <w:rPr>
        <w:rFonts w:ascii="Arial" w:hAnsi="Arial"/>
        <w:color w:val="254175" w:themeColor="accent5" w:themeShade="95"/>
        <w:sz w:val="22"/>
      </w:rPr>
      <w:tblPr/>
      <w:tcPr>
        <w:shd w:val="clear" w:color="auto" w:fill="E1EFD8" w:themeFill="accent6" w:themeFillTint="34"/>
      </w:tcPr>
    </w:tblStylePr>
    <w:tblStylePr w:type="band2Horz">
      <w:rPr>
        <w:rFonts w:ascii="Arial" w:hAnsi="Arial"/>
        <w:color w:val="25417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au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auto"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auto"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auto" w:fill="FFFFFF"/>
      </w:tcPr>
    </w:tblStylePr>
    <w:tblStylePr w:type="band1Vert">
      <w:tblPr/>
      <w:tcPr>
        <w:shd w:val="clear" w:color="auto" w:fill="DDEAF6" w:themeFill="accent1" w:themeFillTint="34"/>
      </w:tcPr>
    </w:tblStylePr>
    <w:tblStylePr w:type="band1Horz">
      <w:rPr>
        <w:rFonts w:ascii="Arial" w:hAnsi="Arial"/>
        <w:color w:val="ACCCEA" w:themeColor="accent1" w:themeTint="80" w:themeShade="95"/>
        <w:sz w:val="22"/>
      </w:rPr>
      <w:tblPr/>
      <w:tcPr>
        <w:shd w:val="clear" w:color="auto"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auto"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auto"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auto" w:fill="FFFFFF"/>
      </w:tc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eau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auto"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auto"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auto" w:fill="FFFFFF"/>
      </w:tcPr>
    </w:tblStylePr>
    <w:tblStylePr w:type="band1Vert">
      <w:tblPr/>
      <w:tcPr>
        <w:shd w:val="clear" w:color="auto" w:fill="D8E2F3" w:themeFill="accent5" w:themeFillTint="34"/>
      </w:tcPr>
    </w:tblStylePr>
    <w:tblStylePr w:type="band1Horz">
      <w:rPr>
        <w:rFonts w:ascii="Arial" w:hAnsi="Arial"/>
        <w:color w:val="254175" w:themeColor="accent5" w:themeShade="95"/>
        <w:sz w:val="22"/>
      </w:rPr>
      <w:tblPr/>
      <w:tcPr>
        <w:shd w:val="clear" w:color="auto"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auto"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auto"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auto" w:fill="FFFFFF"/>
      </w:tcPr>
    </w:tblStylePr>
    <w:tblStylePr w:type="band1Vert">
      <w:tblPr/>
      <w:tcPr>
        <w:shd w:val="clear" w:color="auto" w:fill="E1EFD8" w:themeFill="accent6" w:themeFillTint="34"/>
      </w:tcPr>
    </w:tblStylePr>
    <w:tblStylePr w:type="band1Horz">
      <w:rPr>
        <w:rFonts w:ascii="Arial" w:hAnsi="Arial"/>
        <w:color w:val="416429" w:themeColor="accent6" w:themeShade="95"/>
        <w:sz w:val="22"/>
      </w:rPr>
      <w:tblPr/>
      <w:tcPr>
        <w:shd w:val="clear" w:color="auto"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5E5F4" w:themeFill="accent1" w:themeFillTint="40"/>
      </w:tcPr>
    </w:tblStylePr>
    <w:tblStylePr w:type="band1Horz">
      <w:tblPr/>
      <w:tcPr>
        <w:shd w:val="clear" w:color="auto" w:fill="D5E5F4" w:themeFill="accent1" w:themeFillTint="40"/>
      </w:tcPr>
    </w:tblStylePr>
  </w:style>
  <w:style w:type="table" w:customStyle="1" w:styleId="ListTable1Light-Accent2">
    <w:name w:val="List Table 1 Light - Accent 2"/>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ADECB" w:themeFill="accent2" w:themeFillTint="40"/>
      </w:tcPr>
    </w:tblStylePr>
    <w:tblStylePr w:type="band1Horz">
      <w:tblPr/>
      <w:tcPr>
        <w:shd w:val="clear" w:color="auto" w:fill="FADECB" w:themeFill="accent2" w:themeFillTint="40"/>
      </w:tcPr>
    </w:tblStylePr>
  </w:style>
  <w:style w:type="table" w:customStyle="1" w:styleId="ListTable1Light-Accent3">
    <w:name w:val="List Table 1 Light - Accent 3"/>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8E8E8" w:themeFill="accent3" w:themeFillTint="40"/>
      </w:tcPr>
    </w:tblStylePr>
    <w:tblStylePr w:type="band1Horz">
      <w:tblPr/>
      <w:tcPr>
        <w:shd w:val="clear" w:color="auto" w:fill="E8E8E8" w:themeFill="accent3" w:themeFillTint="40"/>
      </w:tcPr>
    </w:tblStylePr>
  </w:style>
  <w:style w:type="table" w:customStyle="1" w:styleId="ListTable1Light-Accent4">
    <w:name w:val="List Table 1 Light - Accent 4"/>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FEFBF" w:themeFill="accent4" w:themeFillTint="40"/>
      </w:tcPr>
    </w:tblStylePr>
    <w:tblStylePr w:type="band1Horz">
      <w:tblPr/>
      <w:tcPr>
        <w:shd w:val="clear" w:color="auto" w:fill="FFEFBF" w:themeFill="accent4" w:themeFillTint="40"/>
      </w:tcPr>
    </w:tblStylePr>
  </w:style>
  <w:style w:type="table" w:customStyle="1" w:styleId="ListTable1Light-Accent5">
    <w:name w:val="List Table 1 Light - Accent 5"/>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CFDBF0" w:themeFill="accent5" w:themeFillTint="40"/>
      </w:tcPr>
    </w:tblStylePr>
    <w:tblStylePr w:type="band1Horz">
      <w:tblPr/>
      <w:tcPr>
        <w:shd w:val="clear" w:color="auto" w:fill="CFDBF0" w:themeFill="accent5" w:themeFillTint="40"/>
      </w:tcPr>
    </w:tblStylePr>
  </w:style>
  <w:style w:type="table" w:customStyle="1" w:styleId="ListTable1Light-Accent6">
    <w:name w:val="List Table 1 Light - Accent 6"/>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AEBCF" w:themeFill="accent6" w:themeFillTint="40"/>
      </w:tcPr>
    </w:tblStylePr>
    <w:tblStylePr w:type="band1Horz">
      <w:tblPr/>
      <w:tcPr>
        <w:shd w:val="clear" w:color="auto" w:fill="DAEBCF" w:themeFill="accent6" w:themeFillTint="40"/>
      </w:tcPr>
    </w:tblStylePr>
  </w:style>
  <w:style w:type="table" w:styleId="TableauListe2">
    <w:name w:val="List Table 2"/>
    <w:basedOn w:val="Tableau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eau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5E5F4" w:themeFill="accent1" w:themeFillTint="40"/>
      </w:tcPr>
    </w:tblStylePr>
    <w:tblStylePr w:type="band1Horz">
      <w:rPr>
        <w:rFonts w:ascii="Arial" w:hAnsi="Arial"/>
        <w:color w:val="404040"/>
        <w:sz w:val="22"/>
      </w:rPr>
      <w:tblPr/>
      <w:tcPr>
        <w:shd w:val="clear" w:color="auto" w:fill="D5E5F4" w:themeFill="accent1" w:themeFillTint="40"/>
      </w:tcPr>
    </w:tblStylePr>
  </w:style>
  <w:style w:type="table" w:customStyle="1" w:styleId="ListTable2-Accent2">
    <w:name w:val="List Table 2 - Accent 2"/>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2-Accent3">
    <w:name w:val="List Table 2 - Accent 3"/>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2-Accent4">
    <w:name w:val="List Table 2 - Accent 4"/>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2-Accent5">
    <w:name w:val="List Table 2 - Accent 5"/>
    <w:basedOn w:val="Tableau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CFDBF0" w:themeFill="accent5" w:themeFillTint="40"/>
      </w:tcPr>
    </w:tblStylePr>
    <w:tblStylePr w:type="band1Horz">
      <w:rPr>
        <w:rFonts w:ascii="Arial" w:hAnsi="Arial"/>
        <w:color w:val="404040"/>
        <w:sz w:val="22"/>
      </w:rPr>
      <w:tblPr/>
      <w:tcPr>
        <w:shd w:val="clear" w:color="auto" w:fill="CFDBF0" w:themeFill="accent5" w:themeFillTint="40"/>
      </w:tcPr>
    </w:tblStylePr>
  </w:style>
  <w:style w:type="table" w:customStyle="1" w:styleId="ListTable2-Accent6">
    <w:name w:val="List Table 2 - Accent 6"/>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auto"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auto"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auto"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auto"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eau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auto"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uto"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eau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auto"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5E5F4" w:themeFill="accent1" w:themeFillTint="40"/>
      </w:tcPr>
    </w:tblStylePr>
    <w:tblStylePr w:type="band1Horz">
      <w:rPr>
        <w:rFonts w:ascii="Arial" w:hAnsi="Arial"/>
        <w:color w:val="404040"/>
        <w:sz w:val="22"/>
      </w:rPr>
      <w:tblPr/>
      <w:tcPr>
        <w:shd w:val="clear" w:color="auto" w:fill="D5E5F4" w:themeFill="accent1" w:themeFillTint="40"/>
      </w:tcPr>
    </w:tblStylePr>
  </w:style>
  <w:style w:type="table" w:customStyle="1" w:styleId="ListTable4-Accent2">
    <w:name w:val="List Table 4 - Accent 2"/>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auto"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4-Accent3">
    <w:name w:val="List Table 4 - Accent 3"/>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uto"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4-Accent4">
    <w:name w:val="List Table 4 - Accent 4"/>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auto"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4-Accent5">
    <w:name w:val="List Table 4 - Accent 5"/>
    <w:basedOn w:val="Tableau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auto"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FDBF0" w:themeFill="accent5" w:themeFillTint="40"/>
      </w:tcPr>
    </w:tblStylePr>
    <w:tblStylePr w:type="band1Horz">
      <w:rPr>
        <w:rFonts w:ascii="Arial" w:hAnsi="Arial"/>
        <w:color w:val="404040"/>
        <w:sz w:val="22"/>
      </w:rPr>
      <w:tblPr/>
      <w:tcPr>
        <w:shd w:val="clear" w:color="auto" w:fill="CFDBF0" w:themeFill="accent5" w:themeFillTint="40"/>
      </w:tcPr>
    </w:tblStylePr>
  </w:style>
  <w:style w:type="table" w:customStyle="1" w:styleId="ListTable4-Accent6">
    <w:name w:val="List Table 4 - Accent 6"/>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auto"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eau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auto"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auto"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auto"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5B9BD5" w:themeFill="accent1"/>
      </w:tcPr>
    </w:tblStylePr>
    <w:tblStylePr w:type="band2Horz">
      <w:tblPr/>
      <w:tcPr>
        <w:tcBorders>
          <w:top w:val="single" w:sz="4" w:space="0" w:color="FFFFFF" w:themeColor="light1"/>
          <w:bottom w:val="single" w:sz="4" w:space="0" w:color="FFFFFF" w:themeColor="light1"/>
        </w:tcBorders>
        <w:shd w:val="clear" w:color="auto" w:fill="5B9BD5" w:themeFill="accent1"/>
      </w:tcPr>
    </w:tblStylePr>
  </w:style>
  <w:style w:type="table" w:customStyle="1" w:styleId="ListTable5Dark-Accent2">
    <w:name w:val="List Table 5 Dark - Accent 2"/>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auto"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auto"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auto"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4B184" w:themeFill="accent2" w:themeFillTint="97"/>
      </w:tcPr>
    </w:tblStylePr>
    <w:tblStylePr w:type="band2Horz">
      <w:tblPr/>
      <w:tcPr>
        <w:tcBorders>
          <w:top w:val="single" w:sz="4" w:space="0" w:color="FFFFFF" w:themeColor="light1"/>
          <w:bottom w:val="single" w:sz="4" w:space="0" w:color="FFFFFF" w:themeColor="light1"/>
        </w:tcBorders>
        <w:shd w:val="clear" w:color="auto" w:fill="F4B184" w:themeFill="accent2" w:themeFillTint="97"/>
      </w:tcPr>
    </w:tblStylePr>
  </w:style>
  <w:style w:type="table" w:customStyle="1" w:styleId="ListTable5Dark-Accent3">
    <w:name w:val="List Table 5 Dark - Accent 3"/>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auto"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auto"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auto"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9C9C9" w:themeFill="accent3" w:themeFillTint="98"/>
      </w:tcPr>
    </w:tblStylePr>
    <w:tblStylePr w:type="band2Horz">
      <w:tblPr/>
      <w:tcPr>
        <w:tcBorders>
          <w:top w:val="single" w:sz="4" w:space="0" w:color="FFFFFF" w:themeColor="light1"/>
          <w:bottom w:val="single" w:sz="4" w:space="0" w:color="FFFFFF" w:themeColor="light1"/>
        </w:tcBorders>
        <w:shd w:val="clear" w:color="auto" w:fill="C9C9C9" w:themeFill="accent3" w:themeFillTint="98"/>
      </w:tcPr>
    </w:tblStylePr>
  </w:style>
  <w:style w:type="table" w:customStyle="1" w:styleId="ListTable5Dark-Accent4">
    <w:name w:val="List Table 5 Dark - Accent 4"/>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auto"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auto"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auto"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FD865" w:themeFill="accent4" w:themeFillTint="9A"/>
      </w:tcPr>
    </w:tblStylePr>
    <w:tblStylePr w:type="band2Horz">
      <w:tblPr/>
      <w:tcPr>
        <w:tcBorders>
          <w:top w:val="single" w:sz="4" w:space="0" w:color="FFFFFF" w:themeColor="light1"/>
          <w:bottom w:val="single" w:sz="4" w:space="0" w:color="FFFFFF" w:themeColor="light1"/>
        </w:tcBorders>
        <w:shd w:val="clear" w:color="auto" w:fill="FFD865" w:themeFill="accent4" w:themeFillTint="9A"/>
      </w:tcPr>
    </w:tblStylePr>
  </w:style>
  <w:style w:type="table" w:customStyle="1" w:styleId="ListTable5Dark-Accent5">
    <w:name w:val="List Table 5 Dark - Accent 5"/>
    <w:basedOn w:val="Tableau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auto"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auto"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auto"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8DA9DB" w:themeFill="accent5" w:themeFillTint="9A"/>
      </w:tcPr>
    </w:tblStylePr>
    <w:tblStylePr w:type="band2Horz">
      <w:tblPr/>
      <w:tcPr>
        <w:tcBorders>
          <w:top w:val="single" w:sz="4" w:space="0" w:color="FFFFFF" w:themeColor="light1"/>
          <w:bottom w:val="single" w:sz="4" w:space="0" w:color="FFFFFF" w:themeColor="light1"/>
        </w:tcBorders>
        <w:shd w:val="clear" w:color="auto" w:fill="8DA9DB" w:themeFill="accent5" w:themeFillTint="9A"/>
      </w:tcPr>
    </w:tblStylePr>
  </w:style>
  <w:style w:type="table" w:customStyle="1" w:styleId="ListTable5Dark-Accent6">
    <w:name w:val="List Table 5 Dark - Accent 6"/>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uto"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uto"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uto"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A9D08E" w:themeFill="accent6" w:themeFillTint="98"/>
      </w:tcPr>
    </w:tblStylePr>
    <w:tblStylePr w:type="band2Horz">
      <w:tblPr/>
      <w:tcPr>
        <w:tcBorders>
          <w:top w:val="single" w:sz="4" w:space="0" w:color="FFFFFF" w:themeColor="light1"/>
          <w:bottom w:val="single" w:sz="4" w:space="0" w:color="FFFFFF" w:themeColor="light1"/>
        </w:tcBorders>
        <w:shd w:val="clear" w:color="auto" w:fill="A9D08E" w:themeFill="accent6" w:themeFillTint="98"/>
      </w:tcPr>
    </w:tblStylePr>
  </w:style>
  <w:style w:type="table" w:styleId="TableauListe6Couleur">
    <w:name w:val="List Table 6 Colorful"/>
    <w:basedOn w:val="Tableau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au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auto" w:fill="D5E5F4" w:themeFill="accent1" w:themeFillTint="40"/>
      </w:tcPr>
    </w:tblStylePr>
    <w:tblStylePr w:type="band1Horz">
      <w:rPr>
        <w:rFonts w:ascii="Arial" w:hAnsi="Arial"/>
        <w:color w:val="245A8D" w:themeColor="accent1" w:themeShade="95"/>
        <w:sz w:val="22"/>
      </w:rPr>
      <w:tblPr/>
      <w:tcPr>
        <w:shd w:val="clear" w:color="auto"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eau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auto" w:fill="CFDBF0" w:themeFill="accent5" w:themeFillTint="40"/>
      </w:tcPr>
    </w:tblStylePr>
    <w:tblStylePr w:type="band1Horz">
      <w:rPr>
        <w:rFonts w:ascii="Arial" w:hAnsi="Arial"/>
        <w:color w:val="8DA9DB" w:themeColor="accent5" w:themeTint="9A" w:themeShade="95"/>
        <w:sz w:val="22"/>
      </w:rPr>
      <w:tblPr/>
      <w:tcPr>
        <w:shd w:val="clear" w:color="auto"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au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auto"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auto"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auto" w:fill="FFFFFF"/>
      </w:tcPr>
    </w:tblStylePr>
    <w:tblStylePr w:type="band1Vert">
      <w:tblPr/>
      <w:tcPr>
        <w:shd w:val="clear" w:color="auto" w:fill="D5E5F4" w:themeFill="accent1" w:themeFillTint="40"/>
      </w:tcPr>
    </w:tblStylePr>
    <w:tblStylePr w:type="band1Horz">
      <w:rPr>
        <w:rFonts w:ascii="Arial" w:hAnsi="Arial"/>
        <w:color w:val="245A8D" w:themeColor="accent1" w:themeShade="95"/>
        <w:sz w:val="22"/>
      </w:rPr>
      <w:tblPr/>
      <w:tcPr>
        <w:shd w:val="clear" w:color="auto"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auto"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auto"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auto" w:fill="FFFFFF"/>
      </w:tc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eau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auto"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auto"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auto" w:fill="FFFFFF"/>
      </w:tcPr>
    </w:tblStylePr>
    <w:tblStylePr w:type="band1Vert">
      <w:tblPr/>
      <w:tcPr>
        <w:shd w:val="clear" w:color="auto" w:fill="CFDBF0" w:themeFill="accent5" w:themeFillTint="40"/>
      </w:tcPr>
    </w:tblStylePr>
    <w:tblStylePr w:type="band1Horz">
      <w:rPr>
        <w:rFonts w:ascii="Arial" w:hAnsi="Arial"/>
        <w:color w:val="8DA9DB" w:themeColor="accent5" w:themeTint="9A" w:themeShade="95"/>
        <w:sz w:val="22"/>
      </w:rPr>
      <w:tblPr/>
      <w:tcPr>
        <w:shd w:val="clear" w:color="auto"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auto"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auto"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auto" w:fill="FFFFFF"/>
      </w:tc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68A2D8" w:themeFill="accent1" w:themeFillTint="EA"/>
      </w:tcPr>
    </w:tblStylePr>
    <w:tblStylePr w:type="lastRow">
      <w:rPr>
        <w:rFonts w:ascii="Arial" w:hAnsi="Arial"/>
        <w:color w:val="F2F2F2"/>
        <w:sz w:val="22"/>
      </w:rPr>
      <w:tblPr/>
      <w:tcPr>
        <w:shd w:val="clear" w:color="auto" w:fill="68A2D8" w:themeFill="accent1" w:themeFillTint="EA"/>
      </w:tcPr>
    </w:tblStylePr>
    <w:tblStylePr w:type="firstCol">
      <w:rPr>
        <w:rFonts w:ascii="Arial" w:hAnsi="Arial"/>
        <w:color w:val="F2F2F2"/>
        <w:sz w:val="22"/>
      </w:rPr>
      <w:tblPr/>
      <w:tcPr>
        <w:shd w:val="clear" w:color="auto" w:fill="68A2D8" w:themeFill="accent1" w:themeFillTint="EA"/>
      </w:tcPr>
    </w:tblStylePr>
    <w:tblStylePr w:type="lastCol">
      <w:rPr>
        <w:rFonts w:ascii="Arial" w:hAnsi="Arial"/>
        <w:color w:val="F2F2F2"/>
        <w:sz w:val="22"/>
      </w:rPr>
      <w:tblPr/>
      <w:tcPr>
        <w:shd w:val="clear" w:color="auto"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BDFF1"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4472C4" w:themeFill="accent5"/>
      </w:tcPr>
    </w:tblStylePr>
    <w:tblStylePr w:type="lastRow">
      <w:rPr>
        <w:rFonts w:ascii="Arial" w:hAnsi="Arial"/>
        <w:color w:val="F2F2F2"/>
        <w:sz w:val="22"/>
      </w:rPr>
      <w:tblPr/>
      <w:tcPr>
        <w:shd w:val="clear" w:color="auto" w:fill="4472C4" w:themeFill="accent5"/>
      </w:tcPr>
    </w:tblStylePr>
    <w:tblStylePr w:type="firstCol">
      <w:rPr>
        <w:rFonts w:ascii="Arial" w:hAnsi="Arial"/>
        <w:color w:val="F2F2F2"/>
        <w:sz w:val="22"/>
      </w:rPr>
      <w:tblPr/>
      <w:tcPr>
        <w:shd w:val="clear" w:color="auto" w:fill="4472C4" w:themeFill="accent5"/>
      </w:tcPr>
    </w:tblStylePr>
    <w:tblStylePr w:type="lastCol">
      <w:rPr>
        <w:rFonts w:ascii="Arial" w:hAnsi="Arial"/>
        <w:color w:val="F2F2F2"/>
        <w:sz w:val="22"/>
      </w:rPr>
      <w:tblPr/>
      <w:tcPr>
        <w:shd w:val="clear" w:color="auto"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8E2F3"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FR"/>
    </w:rPr>
    <w:tblPr>
      <w:tblStyleRowBandSize w:val="1"/>
      <w:tblStyleColBandSize w:val="1"/>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F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FR"/>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auto" w:fill="68A2D8" w:themeFill="accent1" w:themeFillTint="EA"/>
      </w:tcPr>
    </w:tblStylePr>
    <w:tblStylePr w:type="lastRow">
      <w:rPr>
        <w:rFonts w:ascii="Arial" w:hAnsi="Arial"/>
        <w:color w:val="F2F2F2"/>
        <w:sz w:val="22"/>
      </w:rPr>
      <w:tblPr/>
      <w:tcPr>
        <w:shd w:val="clear" w:color="auto" w:fill="68A2D8" w:themeFill="accent1" w:themeFillTint="EA"/>
      </w:tcPr>
    </w:tblStylePr>
    <w:tblStylePr w:type="firstCol">
      <w:rPr>
        <w:rFonts w:ascii="Arial" w:hAnsi="Arial"/>
        <w:color w:val="F2F2F2"/>
        <w:sz w:val="22"/>
      </w:rPr>
      <w:tblPr/>
      <w:tcPr>
        <w:shd w:val="clear" w:color="auto" w:fill="68A2D8" w:themeFill="accent1" w:themeFillTint="EA"/>
      </w:tcPr>
    </w:tblStylePr>
    <w:tblStylePr w:type="lastCol">
      <w:rPr>
        <w:rFonts w:ascii="Arial" w:hAnsi="Arial"/>
        <w:color w:val="F2F2F2"/>
        <w:sz w:val="22"/>
      </w:rPr>
      <w:tblPr/>
      <w:tcPr>
        <w:shd w:val="clear" w:color="auto"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BDFF1"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F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F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F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FR"/>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auto" w:fill="4472C4" w:themeFill="accent5"/>
      </w:tcPr>
    </w:tblStylePr>
    <w:tblStylePr w:type="lastRow">
      <w:rPr>
        <w:rFonts w:ascii="Arial" w:hAnsi="Arial"/>
        <w:color w:val="F2F2F2"/>
        <w:sz w:val="22"/>
      </w:rPr>
      <w:tblPr/>
      <w:tcPr>
        <w:shd w:val="clear" w:color="auto" w:fill="4472C4" w:themeFill="accent5"/>
      </w:tcPr>
    </w:tblStylePr>
    <w:tblStylePr w:type="firstCol">
      <w:rPr>
        <w:rFonts w:ascii="Arial" w:hAnsi="Arial"/>
        <w:color w:val="F2F2F2"/>
        <w:sz w:val="22"/>
      </w:rPr>
      <w:tblPr/>
      <w:tcPr>
        <w:shd w:val="clear" w:color="auto" w:fill="4472C4" w:themeFill="accent5"/>
      </w:tcPr>
    </w:tblStylePr>
    <w:tblStylePr w:type="lastCol">
      <w:rPr>
        <w:rFonts w:ascii="Arial" w:hAnsi="Arial"/>
        <w:color w:val="F2F2F2"/>
        <w:sz w:val="22"/>
      </w:rPr>
      <w:tblPr/>
      <w:tcPr>
        <w:shd w:val="clear" w:color="auto"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8E2F3"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F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Lienhypertexte">
    <w:name w:val="Hyperlink"/>
    <w:uiPriority w:val="99"/>
    <w:unhideWhenUsed/>
    <w:rPr>
      <w:color w:val="0563C1" w:themeColor="hyperlink"/>
      <w:u w:val="single"/>
    </w:rPr>
  </w:style>
  <w:style w:type="paragraph" w:styleId="Notedebasdepage">
    <w:name w:val="footnote text"/>
    <w:basedOn w:val="Normal"/>
    <w:link w:val="NotedebasdepageCar"/>
    <w:uiPriority w:val="99"/>
    <w:semiHidden/>
    <w:unhideWhenUsed/>
    <w:pPr>
      <w:spacing w:after="40" w:line="240" w:lineRule="auto"/>
    </w:pPr>
    <w:rPr>
      <w:sz w:val="18"/>
    </w:rPr>
  </w:style>
  <w:style w:type="character" w:customStyle="1" w:styleId="NotedebasdepageCar">
    <w:name w:val="Note de bas de page Car"/>
    <w:link w:val="Notedebasdepage"/>
    <w:uiPriority w:val="99"/>
    <w:rPr>
      <w:sz w:val="18"/>
    </w:rPr>
  </w:style>
  <w:style w:type="character" w:styleId="Appelnotedebasdep">
    <w:name w:val="footnote reference"/>
    <w:uiPriority w:val="99"/>
    <w:unhideWhenUsed/>
    <w:rPr>
      <w:vertAlign w:val="superscript"/>
    </w:rPr>
  </w:style>
  <w:style w:type="paragraph" w:styleId="TM1">
    <w:name w:val="toc 1"/>
    <w:basedOn w:val="Normal"/>
    <w:next w:val="Normal"/>
    <w:uiPriority w:val="39"/>
    <w:unhideWhenUsed/>
    <w:pPr>
      <w:spacing w:after="57"/>
    </w:pPr>
  </w:style>
  <w:style w:type="paragraph" w:styleId="TM2">
    <w:name w:val="toc 2"/>
    <w:basedOn w:val="Normal"/>
    <w:next w:val="Normal"/>
    <w:uiPriority w:val="39"/>
    <w:unhideWhenUsed/>
    <w:pPr>
      <w:spacing w:after="57"/>
      <w:ind w:left="283"/>
    </w:pPr>
  </w:style>
  <w:style w:type="paragraph" w:styleId="TM3">
    <w:name w:val="toc 3"/>
    <w:basedOn w:val="Normal"/>
    <w:next w:val="Normal"/>
    <w:uiPriority w:val="39"/>
    <w:unhideWhenUsed/>
    <w:pPr>
      <w:spacing w:after="57"/>
      <w:ind w:left="56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En-ttedetabledesmatires">
    <w:name w:val="TOC Heading"/>
    <w:uiPriority w:val="39"/>
    <w:unhideWhenUsed/>
    <w:qFormat/>
  </w:style>
  <w:style w:type="paragraph" w:styleId="Sansinterligne">
    <w:name w:val="No Spacing"/>
    <w:basedOn w:val="Normal"/>
    <w:uiPriority w:val="1"/>
    <w:qFormat/>
    <w:pPr>
      <w:spacing w:after="0" w:line="240" w:lineRule="auto"/>
    </w:pPr>
  </w:style>
  <w:style w:type="paragraph" w:styleId="Paragraphedeliste">
    <w:name w:val="List Paragraph"/>
    <w:basedOn w:val="Normal"/>
    <w:uiPriority w:val="34"/>
    <w:qFormat/>
    <w:pPr>
      <w:ind w:left="720"/>
      <w:contextualSpacing/>
    </w:p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szCs w:val="20"/>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character" w:styleId="Textedelespacerserv">
    <w:name w:val="Placeholder Text"/>
    <w:basedOn w:val="Policepardfaut"/>
    <w:uiPriority w:val="99"/>
    <w:semiHidden/>
    <w:rsid w:val="00E83694"/>
    <w:rPr>
      <w:color w:val="808080"/>
    </w:rPr>
  </w:style>
  <w:style w:type="paragraph" w:styleId="Tabledesillustrations">
    <w:name w:val="table of figures"/>
    <w:basedOn w:val="Normal"/>
    <w:next w:val="Normal"/>
    <w:uiPriority w:val="99"/>
    <w:unhideWhenUsed/>
    <w:rsid w:val="00590F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10.png"/><Relationship Id="rId21" Type="http://schemas.openxmlformats.org/officeDocument/2006/relationships/image" Target="media/image4.png"/><Relationship Id="rId34" Type="http://schemas.openxmlformats.org/officeDocument/2006/relationships/image" Target="media/image11.jpg"/><Relationship Id="rId42" Type="http://schemas.openxmlformats.org/officeDocument/2006/relationships/image" Target="media/image15.png"/><Relationship Id="rId47" Type="http://schemas.openxmlformats.org/officeDocument/2006/relationships/chart" Target="charts/chart3.xm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50.png"/><Relationship Id="rId11" Type="http://schemas.microsoft.com/office/2011/relationships/commentsExtended" Target="commentsExtended.xml"/><Relationship Id="rId24" Type="http://schemas.openxmlformats.org/officeDocument/2006/relationships/image" Target="media/image6.png"/><Relationship Id="rId32" Type="http://schemas.openxmlformats.org/officeDocument/2006/relationships/image" Target="media/image10.jpg"/><Relationship Id="rId37"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image" Target="media/image6.jpg"/><Relationship Id="rId44" Type="http://schemas.openxmlformats.org/officeDocument/2006/relationships/image" Target="media/image16.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20.png"/><Relationship Id="rId27" Type="http://schemas.openxmlformats.org/officeDocument/2006/relationships/image" Target="media/image40.png"/><Relationship Id="rId30" Type="http://schemas.openxmlformats.org/officeDocument/2006/relationships/image" Target="media/image9.jpg"/><Relationship Id="rId35" Type="http://schemas.openxmlformats.org/officeDocument/2006/relationships/image" Target="media/image8.jpg"/><Relationship Id="rId43" Type="http://schemas.openxmlformats.org/officeDocument/2006/relationships/image" Target="media/image120.png"/><Relationship Id="rId48" Type="http://schemas.openxmlformats.org/officeDocument/2006/relationships/image" Target="media/image17.emf"/><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eader" Target="header3.xml"/><Relationship Id="rId25" Type="http://schemas.openxmlformats.org/officeDocument/2006/relationships/image" Target="media/image30.png"/><Relationship Id="rId33" Type="http://schemas.openxmlformats.org/officeDocument/2006/relationships/image" Target="media/image7.jpg"/><Relationship Id="rId38" Type="http://schemas.openxmlformats.org/officeDocument/2006/relationships/image" Target="media/image13.png"/><Relationship Id="rId46" Type="http://schemas.openxmlformats.org/officeDocument/2006/relationships/chart" Target="charts/chart2.xml"/><Relationship Id="rId20" Type="http://schemas.openxmlformats.org/officeDocument/2006/relationships/image" Target="media/image17.png"/><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8.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Reverse curve</a:t>
            </a:r>
            <a:r>
              <a:rPr lang="en-US" baseline="0"/>
              <a:t> method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3"/>
          <c:order val="0"/>
          <c:tx>
            <c:v>1/V en fct de la pression</c:v>
          </c:tx>
          <c:spPr>
            <a:ln w="19050" cap="rnd">
              <a:solidFill>
                <a:schemeClr val="accent4"/>
              </a:solid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0"/>
            <c:dispEq val="1"/>
            <c:trendlineLbl>
              <c:layout>
                <c:manualLayout>
                  <c:x val="-3.608782312620868E-2"/>
                  <c:y val="2.13185827741854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'Cuve2%_11032020'!$R$15:$R$18</c:f>
              <c:numCache>
                <c:formatCode>General</c:formatCode>
                <c:ptCount val="4"/>
                <c:pt idx="0">
                  <c:v>0.40534238055402066</c:v>
                </c:pt>
                <c:pt idx="1">
                  <c:v>0.50199854474210626</c:v>
                </c:pt>
                <c:pt idx="2">
                  <c:v>0.59710017233862489</c:v>
                </c:pt>
                <c:pt idx="3">
                  <c:v>0.68860759155994888</c:v>
                </c:pt>
              </c:numCache>
            </c:numRef>
          </c:xVal>
          <c:yVal>
            <c:numRef>
              <c:f>'Cuve2%_11032020'!$Q$15:$Q$18</c:f>
              <c:numCache>
                <c:formatCode>General</c:formatCode>
                <c:ptCount val="4"/>
                <c:pt idx="0">
                  <c:v>7.5091987684914017</c:v>
                </c:pt>
                <c:pt idx="1">
                  <c:v>6.5685759327377822</c:v>
                </c:pt>
                <c:pt idx="2">
                  <c:v>5.4472164723826122</c:v>
                </c:pt>
                <c:pt idx="3">
                  <c:v>4.3142127424587571</c:v>
                </c:pt>
              </c:numCache>
            </c:numRef>
          </c:yVal>
          <c:smooth val="1"/>
          <c:extLst>
            <c:ext xmlns:c16="http://schemas.microsoft.com/office/drawing/2014/chart" uri="{C3380CC4-5D6E-409C-BE32-E72D297353CC}">
              <c16:uniqueId val="{00000001-2634-4A79-9B12-FD6BBAB81E47}"/>
            </c:ext>
          </c:extLst>
        </c:ser>
        <c:dLbls>
          <c:showLegendKey val="0"/>
          <c:showVal val="0"/>
          <c:showCatName val="0"/>
          <c:showSerName val="0"/>
          <c:showPercent val="0"/>
          <c:showBubbleSize val="0"/>
        </c:dLbls>
        <c:axId val="851322399"/>
        <c:axId val="1029013551"/>
        <c:extLst/>
      </c:scatterChart>
      <c:valAx>
        <c:axId val="8513223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Pressure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29013551"/>
        <c:crosses val="autoZero"/>
        <c:crossBetween val="midCat"/>
      </c:valAx>
      <c:valAx>
        <c:axId val="1029013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1/</a:t>
                </a:r>
              </a:p>
              <a:p>
                <a:pPr>
                  <a:defRPr/>
                </a:pPr>
                <a:r>
                  <a:rPr lang="fr-FR"/>
                  <a:t>Volume</a:t>
                </a:r>
                <a:r>
                  <a:rPr lang="fr-FR" baseline="0"/>
                  <a:t> </a:t>
                </a:r>
                <a:endParaRPr lang="fr-FR"/>
              </a:p>
            </c:rich>
          </c:tx>
          <c:layout>
            <c:manualLayout>
              <c:xMode val="edge"/>
              <c:yMode val="edge"/>
              <c:x val="1.409147003744164E-2"/>
              <c:y val="0.418515612013344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13223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Hyperbolic extrapolation method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3"/>
          <c:order val="0"/>
          <c:tx>
            <c:v>X en fct de Y</c:v>
          </c:tx>
          <c:spPr>
            <a:ln w="19050" cap="rnd">
              <a:solidFill>
                <a:schemeClr val="accent4"/>
              </a:solid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0"/>
            <c:dispEq val="1"/>
            <c:trendlineLbl>
              <c:layout>
                <c:manualLayout>
                  <c:x val="-3.608782312620868E-2"/>
                  <c:y val="2.13185827741854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rendlineLbl>
          </c:trendline>
          <c:xVal>
            <c:numRef>
              <c:f>'Cuve2%_11032020'!$U$14:$U$18</c:f>
              <c:numCache>
                <c:formatCode>General</c:formatCode>
                <c:ptCount val="5"/>
                <c:pt idx="0">
                  <c:v>1.992771121210981E-2</c:v>
                </c:pt>
                <c:pt idx="1">
                  <c:v>2.4505616508963386E-2</c:v>
                </c:pt>
                <c:pt idx="2">
                  <c:v>3.1634175668524937E-2</c:v>
                </c:pt>
                <c:pt idx="3">
                  <c:v>4.5809912126670481E-2</c:v>
                </c:pt>
                <c:pt idx="4">
                  <c:v>7.233685227339956E-2</c:v>
                </c:pt>
              </c:numCache>
            </c:numRef>
          </c:xVal>
          <c:yVal>
            <c:numRef>
              <c:f>'Cuve2%_11032020'!$T$14:$T$18</c:f>
              <c:numCache>
                <c:formatCode>General</c:formatCode>
                <c:ptCount val="5"/>
                <c:pt idx="0">
                  <c:v>2.7459517698551986E-2</c:v>
                </c:pt>
                <c:pt idx="1">
                  <c:v>3.2163792967179923E-2</c:v>
                </c:pt>
                <c:pt idx="2">
                  <c:v>4.0171247067827362E-2</c:v>
                </c:pt>
                <c:pt idx="3">
                  <c:v>5.7514041391357684E-2</c:v>
                </c:pt>
                <c:pt idx="4">
                  <c:v>8.8393716420566731E-2</c:v>
                </c:pt>
              </c:numCache>
            </c:numRef>
          </c:yVal>
          <c:smooth val="1"/>
          <c:extLst>
            <c:ext xmlns:c16="http://schemas.microsoft.com/office/drawing/2014/chart" uri="{C3380CC4-5D6E-409C-BE32-E72D297353CC}">
              <c16:uniqueId val="{00000001-A257-4FC1-AAD1-372BD7FAEFD4}"/>
            </c:ext>
          </c:extLst>
        </c:ser>
        <c:dLbls>
          <c:showLegendKey val="0"/>
          <c:showVal val="0"/>
          <c:showCatName val="0"/>
          <c:showSerName val="0"/>
          <c:showPercent val="0"/>
          <c:showBubbleSize val="0"/>
        </c:dLbls>
        <c:axId val="851322399"/>
        <c:axId val="1029013551"/>
        <c:extLst/>
      </c:scatterChart>
      <c:valAx>
        <c:axId val="85132239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29013551"/>
        <c:crosses val="autoZero"/>
        <c:crossBetween val="midCat"/>
      </c:valAx>
      <c:valAx>
        <c:axId val="1029013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13223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2">
          <a:lumMod val="20000"/>
          <a:lumOff val="80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3"/>
          <c:order val="0"/>
          <c:tx>
            <c:v>partie1</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forward val="150"/>
            <c:dispRSqr val="0"/>
            <c:dispEq val="0"/>
          </c:trendline>
          <c:xVal>
            <c:numRef>
              <c:f>'Cuve2%_11032020'!$M$5:$M$14</c:f>
              <c:numCache>
                <c:formatCode>General</c:formatCode>
                <c:ptCount val="10"/>
                <c:pt idx="0">
                  <c:v>0</c:v>
                </c:pt>
                <c:pt idx="1">
                  <c:v>3.4573229244588326</c:v>
                </c:pt>
                <c:pt idx="2">
                  <c:v>0</c:v>
                </c:pt>
                <c:pt idx="3">
                  <c:v>0</c:v>
                </c:pt>
                <c:pt idx="4">
                  <c:v>4.2778009830599046</c:v>
                </c:pt>
                <c:pt idx="5">
                  <c:v>16.743666925656456</c:v>
                </c:pt>
                <c:pt idx="6">
                  <c:v>64.080063004764895</c:v>
                </c:pt>
                <c:pt idx="7">
                  <c:v>113.25007064109022</c:v>
                </c:pt>
                <c:pt idx="8">
                  <c:v>210.52764566271492</c:v>
                </c:pt>
                <c:pt idx="9">
                  <c:v>308.06961742652493</c:v>
                </c:pt>
              </c:numCache>
            </c:numRef>
          </c:xVal>
          <c:yVal>
            <c:numRef>
              <c:f>'Cuve2%_11032020'!$G$5:$G$14</c:f>
              <c:numCache>
                <c:formatCode>General</c:formatCode>
                <c:ptCount val="10"/>
                <c:pt idx="0">
                  <c:v>0.12999999999999989</c:v>
                </c:pt>
                <c:pt idx="1">
                  <c:v>0.20999999999999996</c:v>
                </c:pt>
                <c:pt idx="2">
                  <c:v>0.25999999999999979</c:v>
                </c:pt>
                <c:pt idx="3">
                  <c:v>0.58000000000000007</c:v>
                </c:pt>
                <c:pt idx="4">
                  <c:v>1.6500000000000021</c:v>
                </c:pt>
                <c:pt idx="5">
                  <c:v>1.6099999999999994</c:v>
                </c:pt>
                <c:pt idx="6">
                  <c:v>0.34999999999999432</c:v>
                </c:pt>
                <c:pt idx="7">
                  <c:v>0.60999999999999943</c:v>
                </c:pt>
                <c:pt idx="8">
                  <c:v>0.81999999999999318</c:v>
                </c:pt>
                <c:pt idx="9">
                  <c:v>0.93999999999999773</c:v>
                </c:pt>
              </c:numCache>
            </c:numRef>
          </c:yVal>
          <c:smooth val="0"/>
          <c:extLst>
            <c:ext xmlns:c16="http://schemas.microsoft.com/office/drawing/2014/chart" uri="{C3380CC4-5D6E-409C-BE32-E72D297353CC}">
              <c16:uniqueId val="{00000001-A61C-49EA-AECB-FE2C1F8D83FA}"/>
            </c:ext>
          </c:extLst>
        </c:ser>
        <c:ser>
          <c:idx val="0"/>
          <c:order val="1"/>
          <c:tx>
            <c:v>partie2</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'Cuve2%_11032020'!$M$15:$M$17</c:f>
              <c:numCache>
                <c:formatCode>General</c:formatCode>
                <c:ptCount val="3"/>
                <c:pt idx="0">
                  <c:v>405.34238055402068</c:v>
                </c:pt>
                <c:pt idx="1">
                  <c:v>501.99854474210622</c:v>
                </c:pt>
                <c:pt idx="2">
                  <c:v>597.10017233862493</c:v>
                </c:pt>
              </c:numCache>
            </c:numRef>
          </c:xVal>
          <c:yVal>
            <c:numRef>
              <c:f>'Cuve2%_11032020'!$G$15:$G$17</c:f>
              <c:numCache>
                <c:formatCode>General</c:formatCode>
                <c:ptCount val="3"/>
                <c:pt idx="0">
                  <c:v>1.0500000000000114</c:v>
                </c:pt>
                <c:pt idx="1">
                  <c:v>1.0699999999999932</c:v>
                </c:pt>
                <c:pt idx="2">
                  <c:v>2.7999999999999829</c:v>
                </c:pt>
              </c:numCache>
            </c:numRef>
          </c:yVal>
          <c:smooth val="0"/>
          <c:extLst>
            <c:ext xmlns:c16="http://schemas.microsoft.com/office/drawing/2014/chart" uri="{C3380CC4-5D6E-409C-BE32-E72D297353CC}">
              <c16:uniqueId val="{00000003-A61C-49EA-AECB-FE2C1F8D83FA}"/>
            </c:ext>
          </c:extLst>
        </c:ser>
        <c:dLbls>
          <c:showLegendKey val="0"/>
          <c:showVal val="0"/>
          <c:showCatName val="0"/>
          <c:showSerName val="0"/>
          <c:showPercent val="0"/>
          <c:showBubbleSize val="0"/>
        </c:dLbls>
        <c:axId val="851322399"/>
        <c:axId val="1029013551"/>
        <c:extLst/>
      </c:scatterChart>
      <c:valAx>
        <c:axId val="85132239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Pressure (kPa)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029013551"/>
        <c:crosses val="autoZero"/>
        <c:crossBetween val="midCat"/>
      </c:valAx>
      <c:valAx>
        <c:axId val="10290135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DV60-30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13223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45CF6-46E1-4419-AA7B-58F32076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2692</Words>
  <Characters>14806</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Wassermann</dc:creator>
  <cp:lastModifiedBy>Paul Wassermann</cp:lastModifiedBy>
  <cp:revision>2</cp:revision>
  <dcterms:created xsi:type="dcterms:W3CDTF">2020-08-05T21:59:00Z</dcterms:created>
  <dcterms:modified xsi:type="dcterms:W3CDTF">2020-08-05T21:59:00Z</dcterms:modified>
</cp:coreProperties>
</file>